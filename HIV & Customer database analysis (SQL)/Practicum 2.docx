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1A8868" w14:textId="77777777" w:rsidR="00EE7C86" w:rsidRPr="00EE7C86" w:rsidRDefault="00EE7C86"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EE7C86">
        <w:rPr>
          <w:rFonts w:cstheme="minorHAnsi"/>
          <w:b/>
          <w:bCs/>
          <w:color w:val="000000"/>
        </w:rPr>
        <w:t xml:space="preserve">Part 1 — Customer Database Analysis (50 points) </w:t>
      </w:r>
    </w:p>
    <w:p w14:paraId="6C10FA87" w14:textId="201B9F4F" w:rsidR="00EE7C86" w:rsidRDefault="00EE7C86"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EE7C86">
        <w:rPr>
          <w:rFonts w:cstheme="minorHAnsi"/>
          <w:color w:val="000000"/>
        </w:rPr>
        <w:t xml:space="preserve">Complete the following queries using the customers, orders, and Router_info data. You should submit your queries and output in a word document. You will also be graded on creativity and complexity. </w:t>
      </w:r>
    </w:p>
    <w:p w14:paraId="55D9A2FF" w14:textId="77777777" w:rsidR="00EE7C86" w:rsidRPr="00EE7C86" w:rsidRDefault="00EE7C86"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6267FABC" w14:textId="65F1E7EB" w:rsidR="00EE7C86" w:rsidRPr="00F01D72" w:rsidRDefault="00F01D72"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Pr>
          <w:rFonts w:cstheme="minorHAnsi"/>
          <w:b/>
          <w:bCs/>
          <w:color w:val="000000"/>
        </w:rPr>
        <w:t>1. I</w:t>
      </w:r>
      <w:r w:rsidR="00EE7C86" w:rsidRPr="00F01D72">
        <w:rPr>
          <w:rFonts w:cstheme="minorHAnsi"/>
          <w:b/>
          <w:bCs/>
          <w:color w:val="000000"/>
        </w:rPr>
        <w:t>mport the data into SQlite by creating 3 tables to host the data (10 points)</w:t>
      </w:r>
    </w:p>
    <w:p w14:paraId="4AD1DD72" w14:textId="63E5D08B" w:rsidR="009A7638" w:rsidRPr="009A7638" w:rsidRDefault="009A763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b/>
          <w:bCs/>
          <w:color w:val="000000" w:themeColor="text1"/>
          <w:sz w:val="22"/>
          <w:szCs w:val="22"/>
        </w:rPr>
      </w:pPr>
      <w:r w:rsidRPr="009A7638">
        <w:rPr>
          <w:rFonts w:asciiTheme="majorHAnsi" w:eastAsia="Menlo" w:hAnsiTheme="majorHAnsi" w:cstheme="majorHAnsi"/>
          <w:b/>
          <w:bCs/>
          <w:color w:val="000000" w:themeColor="text1"/>
          <w:sz w:val="22"/>
          <w:szCs w:val="22"/>
        </w:rPr>
        <w:t>TABLE 1</w:t>
      </w:r>
    </w:p>
    <w:p w14:paraId="5E43DB3E" w14:textId="093ED72F"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CREATE TABLE orders(</w:t>
      </w:r>
    </w:p>
    <w:p w14:paraId="74DB8B09" w14:textId="7097C1D9"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OrderID INTEGER NOT NULL,</w:t>
      </w:r>
    </w:p>
    <w:p w14:paraId="25FFB8D1" w14:textId="72C83E84"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CustomerID INTEGER NOT NULL,</w:t>
      </w:r>
    </w:p>
    <w:p w14:paraId="69C3FCDF" w14:textId="121DBC3B"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SKU CHAR NOT NULL,</w:t>
      </w:r>
    </w:p>
    <w:p w14:paraId="34D89647" w14:textId="1B29C716"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Description CHAR NOT NULL,</w:t>
      </w:r>
    </w:p>
    <w:p w14:paraId="1D3ED449" w14:textId="45B50312"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Cost INTEGER NOT NULL,</w:t>
      </w:r>
    </w:p>
    <w:p w14:paraId="70B60E17" w14:textId="0FD4C39A"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Year_Purchase INTEGER NOT NULL,</w:t>
      </w:r>
    </w:p>
    <w:p w14:paraId="19AB8AAA" w14:textId="27FDA22A"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PRIMARY KEY (OrderID),</w:t>
      </w:r>
    </w:p>
    <w:p w14:paraId="60E757E1" w14:textId="7AB50331"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FOREIGN KEY(CustomerID</w:t>
      </w:r>
      <w:r w:rsidR="00AB1A64" w:rsidRPr="00FD0384">
        <w:rPr>
          <w:rFonts w:asciiTheme="majorHAnsi" w:eastAsia="Menlo" w:hAnsiTheme="majorHAnsi" w:cstheme="majorHAnsi"/>
          <w:color w:val="000000" w:themeColor="text1"/>
          <w:sz w:val="22"/>
          <w:szCs w:val="22"/>
        </w:rPr>
        <w:t>)</w:t>
      </w:r>
      <w:r w:rsidRPr="00FD0384">
        <w:rPr>
          <w:rFonts w:asciiTheme="majorHAnsi" w:eastAsia="Menlo" w:hAnsiTheme="majorHAnsi" w:cstheme="majorHAnsi"/>
          <w:color w:val="000000" w:themeColor="text1"/>
          <w:sz w:val="22"/>
          <w:szCs w:val="22"/>
        </w:rPr>
        <w:t xml:space="preserve"> REFERENCES Router_Info(CustomerID)</w:t>
      </w:r>
    </w:p>
    <w:p w14:paraId="3099ADC9" w14:textId="630A721A"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w:t>
      </w:r>
    </w:p>
    <w:p w14:paraId="4C708427" w14:textId="5BECF2FE"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.mode csv</w:t>
      </w:r>
    </w:p>
    <w:p w14:paraId="5570D45C" w14:textId="280DC55F"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.import /Users/yanlingzhou/Downloads/orders.csv orders</w:t>
      </w:r>
    </w:p>
    <w:p w14:paraId="1D8442A0" w14:textId="77777777" w:rsidR="00AA15D0" w:rsidRPr="00F01D72" w:rsidRDefault="00AA15D0"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Menlo" w:hAnsi="Menlo" w:cs="Menlo"/>
        </w:rPr>
      </w:pPr>
    </w:p>
    <w:p w14:paraId="3BF87CCA" w14:textId="1157661F" w:rsidR="00695420" w:rsidRPr="00AA15D0" w:rsidRDefault="003E5741"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Menlo" w:hAnsi="Menlo" w:cs="Menlo"/>
          <w:color w:val="000000" w:themeColor="text1"/>
          <w:sz w:val="22"/>
          <w:szCs w:val="22"/>
          <w14:textOutline w14:w="41275" w14:cap="rnd" w14:cmpd="sng" w14:algn="ctr">
            <w14:solidFill>
              <w14:schemeClr w14:val="tx1"/>
            </w14:solidFill>
            <w14:prstDash w14:val="solid"/>
            <w14:bevel/>
          </w14:textOutline>
        </w:rPr>
      </w:pPr>
      <w:r>
        <w:rPr>
          <w:rFonts w:ascii="Menlo" w:eastAsia="Menlo" w:hAnsi="Menlo" w:cs="Menlo"/>
          <w:noProof/>
          <w:color w:val="000000" w:themeColor="text1"/>
          <w:sz w:val="22"/>
          <w:szCs w:val="22"/>
        </w:rPr>
        <w:drawing>
          <wp:inline distT="0" distB="0" distL="0" distR="0" wp14:anchorId="60F569BC" wp14:editId="725F4EA8">
            <wp:extent cx="5943600" cy="4409440"/>
            <wp:effectExtent l="12700" t="1270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409440"/>
                    </a:xfrm>
                    <a:prstGeom prst="rect">
                      <a:avLst/>
                    </a:prstGeom>
                    <a:ln>
                      <a:solidFill>
                        <a:schemeClr val="accent1"/>
                      </a:solidFill>
                    </a:ln>
                    <a:effectLst>
                      <a:softEdge rad="12700"/>
                    </a:effectLst>
                  </pic:spPr>
                </pic:pic>
              </a:graphicData>
            </a:graphic>
          </wp:inline>
        </w:drawing>
      </w:r>
    </w:p>
    <w:p w14:paraId="00462D35" w14:textId="77777777" w:rsidR="004615A6" w:rsidRPr="00F01D72" w:rsidRDefault="004615A6"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Menlo" w:hAnsi="Menlo" w:cs="Menlo"/>
        </w:rPr>
      </w:pPr>
    </w:p>
    <w:p w14:paraId="77D419F3" w14:textId="537A2BA4" w:rsidR="009A7638" w:rsidRPr="009A7638" w:rsidRDefault="009A763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b/>
          <w:bCs/>
          <w:color w:val="000000" w:themeColor="text1"/>
          <w:sz w:val="22"/>
          <w:szCs w:val="22"/>
        </w:rPr>
      </w:pPr>
      <w:r w:rsidRPr="009A7638">
        <w:rPr>
          <w:rFonts w:asciiTheme="majorHAnsi" w:eastAsia="Menlo" w:hAnsiTheme="majorHAnsi" w:cstheme="majorHAnsi"/>
          <w:b/>
          <w:bCs/>
          <w:color w:val="000000" w:themeColor="text1"/>
          <w:sz w:val="22"/>
          <w:szCs w:val="22"/>
        </w:rPr>
        <w:t xml:space="preserve">TABLE </w:t>
      </w:r>
      <w:r>
        <w:rPr>
          <w:rFonts w:asciiTheme="majorHAnsi" w:eastAsia="Menlo" w:hAnsiTheme="majorHAnsi" w:cstheme="majorHAnsi"/>
          <w:b/>
          <w:bCs/>
          <w:color w:val="000000" w:themeColor="text1"/>
          <w:sz w:val="22"/>
          <w:szCs w:val="22"/>
        </w:rPr>
        <w:t>2</w:t>
      </w:r>
    </w:p>
    <w:p w14:paraId="6B781B16" w14:textId="7180DE11"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CREATE TABLE IF NOT EXISTS Router_Info(</w:t>
      </w:r>
    </w:p>
    <w:p w14:paraId="79A55E19" w14:textId="027A3B16"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RMAID INTEGER NOT NULL,</w:t>
      </w:r>
    </w:p>
    <w:p w14:paraId="422C4A55" w14:textId="62F783AE"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OrderID INTEGER NOT NULL,</w:t>
      </w:r>
    </w:p>
    <w:p w14:paraId="5ECFC52B" w14:textId="16A23C58"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Status CHAR NOT NULL,</w:t>
      </w:r>
    </w:p>
    <w:p w14:paraId="4E4BC1E3" w14:textId="2D9B2B28"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Step CHAR NOT NULL,</w:t>
      </w:r>
    </w:p>
    <w:p w14:paraId="037AA169" w14:textId="17A8A33C"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Reason, CHAR NOT NULL,</w:t>
      </w:r>
    </w:p>
    <w:p w14:paraId="13A8F0BA" w14:textId="4C8D1D02"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lastRenderedPageBreak/>
        <w:t>CustomerID INTEGER NOT NULL PRIMARY KEY AUTOINCREMENT,</w:t>
      </w:r>
    </w:p>
    <w:p w14:paraId="0B99B6EF" w14:textId="31BBB432"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FOREIGN KEY (OrderID) REFERENCES orders(OrderID)</w:t>
      </w:r>
    </w:p>
    <w:p w14:paraId="11B94387" w14:textId="5E9CB089"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w:t>
      </w:r>
    </w:p>
    <w:p w14:paraId="06083D39" w14:textId="136421A6"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.mode csv</w:t>
      </w:r>
    </w:p>
    <w:p w14:paraId="6D52CF2A" w14:textId="5A3CFE10" w:rsidR="00695420"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C514DA">
        <w:rPr>
          <w:rFonts w:asciiTheme="majorHAnsi" w:eastAsia="Menlo" w:hAnsiTheme="majorHAnsi" w:cstheme="majorHAnsi"/>
          <w:color w:val="000000" w:themeColor="text1"/>
          <w:sz w:val="22"/>
          <w:szCs w:val="22"/>
        </w:rPr>
        <w:t>.import /Users/yanlingzhou/Downloads/Router_Info.csv Router_Info</w:t>
      </w:r>
    </w:p>
    <w:p w14:paraId="018C145B" w14:textId="27E4D3B9" w:rsidR="00165DB6" w:rsidRPr="00FD0384" w:rsidRDefault="00165DB6"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Pr>
          <w:rFonts w:asciiTheme="majorHAnsi" w:eastAsia="Menlo" w:hAnsiTheme="majorHAnsi" w:cstheme="majorHAnsi"/>
          <w:noProof/>
        </w:rPr>
        <w:drawing>
          <wp:inline distT="0" distB="0" distL="0" distR="0" wp14:anchorId="4D8789A4" wp14:editId="17ACEA9D">
            <wp:extent cx="6858000" cy="1849755"/>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858000" cy="1849755"/>
                    </a:xfrm>
                    <a:prstGeom prst="rect">
                      <a:avLst/>
                    </a:prstGeom>
                  </pic:spPr>
                </pic:pic>
              </a:graphicData>
            </a:graphic>
          </wp:inline>
        </w:drawing>
      </w:r>
      <w:r w:rsidR="00B23946">
        <w:rPr>
          <w:rFonts w:asciiTheme="majorHAnsi" w:eastAsia="Menlo" w:hAnsiTheme="majorHAnsi" w:cstheme="majorHAnsi"/>
          <w:noProof/>
        </w:rPr>
        <w:drawing>
          <wp:inline distT="0" distB="0" distL="0" distR="0" wp14:anchorId="3E6DCE99" wp14:editId="32DEC97F">
            <wp:extent cx="6858000" cy="184277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1842770"/>
                    </a:xfrm>
                    <a:prstGeom prst="rect">
                      <a:avLst/>
                    </a:prstGeom>
                  </pic:spPr>
                </pic:pic>
              </a:graphicData>
            </a:graphic>
          </wp:inline>
        </w:drawing>
      </w:r>
    </w:p>
    <w:p w14:paraId="1438DDE8" w14:textId="77777777" w:rsidR="00695420" w:rsidRPr="00FD0384" w:rsidRDefault="00695420" w:rsidP="005741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p>
    <w:p w14:paraId="5791166A" w14:textId="3D059E33" w:rsidR="009A7638" w:rsidRPr="009A7638" w:rsidRDefault="009A763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b/>
          <w:bCs/>
          <w:color w:val="000000" w:themeColor="text1"/>
          <w:sz w:val="22"/>
          <w:szCs w:val="22"/>
        </w:rPr>
      </w:pPr>
      <w:r w:rsidRPr="009A7638">
        <w:rPr>
          <w:rFonts w:asciiTheme="majorHAnsi" w:eastAsia="Menlo" w:hAnsiTheme="majorHAnsi" w:cstheme="majorHAnsi"/>
          <w:b/>
          <w:bCs/>
          <w:color w:val="000000" w:themeColor="text1"/>
          <w:sz w:val="22"/>
          <w:szCs w:val="22"/>
        </w:rPr>
        <w:t xml:space="preserve">TABLE </w:t>
      </w:r>
      <w:r>
        <w:rPr>
          <w:rFonts w:asciiTheme="majorHAnsi" w:eastAsia="Menlo" w:hAnsiTheme="majorHAnsi" w:cstheme="majorHAnsi"/>
          <w:b/>
          <w:bCs/>
          <w:color w:val="000000" w:themeColor="text1"/>
          <w:sz w:val="22"/>
          <w:szCs w:val="22"/>
        </w:rPr>
        <w:t>3</w:t>
      </w:r>
    </w:p>
    <w:p w14:paraId="37540F01" w14:textId="10E90C7F"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CREATE TABLE customers (</w:t>
      </w:r>
    </w:p>
    <w:p w14:paraId="62714C4E" w14:textId="23929A6B"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CustomerID INTEGER,</w:t>
      </w:r>
    </w:p>
    <w:p w14:paraId="7381CC47" w14:textId="71D3A23C"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FirstName TEXT,</w:t>
      </w:r>
    </w:p>
    <w:p w14:paraId="460394D5" w14:textId="343ECDB9"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LastName TEXT,</w:t>
      </w:r>
    </w:p>
    <w:p w14:paraId="47FC3844" w14:textId="2DA8699D"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StreetAddress TEXT,</w:t>
      </w:r>
    </w:p>
    <w:p w14:paraId="36020696" w14:textId="486F8F70"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City TEXT,</w:t>
      </w:r>
    </w:p>
    <w:p w14:paraId="2B1543E3" w14:textId="4A420299"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State TEXT,</w:t>
      </w:r>
    </w:p>
    <w:p w14:paraId="6C30568C" w14:textId="2D9A1D63"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ZipCode INTEGER,</w:t>
      </w:r>
    </w:p>
    <w:p w14:paraId="1B6831ED" w14:textId="152BBE25"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Telephone TEXT,</w:t>
      </w:r>
    </w:p>
    <w:p w14:paraId="4BBFD920" w14:textId="29680CCD"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Purchases_Total  INTEGER,</w:t>
      </w:r>
    </w:p>
    <w:p w14:paraId="3A2C4AE1" w14:textId="233FF86C"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FOREIGN KEY(CustomerID) REFERENCES Router_Info (CustomerID),</w:t>
      </w:r>
    </w:p>
    <w:p w14:paraId="65D500C4" w14:textId="44B003C8"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 xml:space="preserve">PRIMARY KEY(FirstName, LastName) </w:t>
      </w:r>
    </w:p>
    <w:p w14:paraId="2E03FA30" w14:textId="340A0F51"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sz w:val="22"/>
          <w:szCs w:val="22"/>
        </w:rPr>
      </w:pPr>
      <w:r w:rsidRPr="00FD0384">
        <w:rPr>
          <w:rFonts w:asciiTheme="majorHAnsi" w:eastAsia="Menlo" w:hAnsiTheme="majorHAnsi" w:cstheme="majorHAnsi"/>
          <w:color w:val="000000" w:themeColor="text1"/>
          <w:sz w:val="22"/>
          <w:szCs w:val="22"/>
        </w:rPr>
        <w:t>);</w:t>
      </w:r>
    </w:p>
    <w:p w14:paraId="0BFF4EA0" w14:textId="318B7FE9" w:rsidR="7177E69E"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.mode csv</w:t>
      </w:r>
    </w:p>
    <w:p w14:paraId="022E58E8" w14:textId="6321EC84" w:rsidR="0057419B" w:rsidRPr="00FD0384" w:rsidRDefault="7177E69E"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.import /Users/yanlingzhou/Downloads/customers.csv customers</w:t>
      </w:r>
    </w:p>
    <w:p w14:paraId="1E584E2D" w14:textId="182C6F5E" w:rsidR="000D06C5" w:rsidRDefault="000D06C5"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color w:val="000000" w:themeColor="text1"/>
          <w:sz w:val="22"/>
          <w:szCs w:val="22"/>
        </w:rPr>
      </w:pPr>
      <w:r>
        <w:rPr>
          <w:rFonts w:ascii="Menlo" w:eastAsia="Menlo" w:hAnsi="Menlo" w:cs="Menlo"/>
          <w:noProof/>
          <w:color w:val="000000" w:themeColor="text1"/>
          <w:sz w:val="22"/>
          <w:szCs w:val="22"/>
        </w:rPr>
        <w:lastRenderedPageBreak/>
        <w:drawing>
          <wp:inline distT="0" distB="0" distL="0" distR="0" wp14:anchorId="7BB93A4B" wp14:editId="493A97A7">
            <wp:extent cx="4976037" cy="3657600"/>
            <wp:effectExtent l="12700" t="12700" r="1524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4646" cy="3678629"/>
                    </a:xfrm>
                    <a:prstGeom prst="rect">
                      <a:avLst/>
                    </a:prstGeom>
                    <a:ln>
                      <a:solidFill>
                        <a:schemeClr val="accent1"/>
                      </a:solidFill>
                    </a:ln>
                  </pic:spPr>
                </pic:pic>
              </a:graphicData>
            </a:graphic>
          </wp:inline>
        </w:drawing>
      </w:r>
    </w:p>
    <w:p w14:paraId="0718AB9F" w14:textId="77777777" w:rsidR="009C6754" w:rsidRDefault="009C6754"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color w:val="000000" w:themeColor="text1"/>
          <w:sz w:val="22"/>
          <w:szCs w:val="22"/>
        </w:rPr>
      </w:pPr>
    </w:p>
    <w:p w14:paraId="3FF9CFBB" w14:textId="1B92E917" w:rsidR="009C6754" w:rsidRDefault="009C6754"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color w:val="000000" w:themeColor="text1"/>
          <w:sz w:val="22"/>
          <w:szCs w:val="22"/>
        </w:rPr>
      </w:pPr>
    </w:p>
    <w:p w14:paraId="6E04D3AC" w14:textId="77777777" w:rsidR="009A7638" w:rsidRPr="009C6754" w:rsidRDefault="009A7638"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color w:val="000000" w:themeColor="text1"/>
          <w:sz w:val="22"/>
          <w:szCs w:val="22"/>
        </w:rPr>
      </w:pPr>
    </w:p>
    <w:p w14:paraId="4A0AFB80" w14:textId="451E5B85" w:rsidR="00EE7C86" w:rsidRPr="00F01D72" w:rsidRDefault="00F01D72"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Pr>
          <w:rFonts w:cstheme="minorHAnsi"/>
          <w:b/>
          <w:bCs/>
          <w:color w:val="000000"/>
        </w:rPr>
        <w:t xml:space="preserve">2. </w:t>
      </w:r>
      <w:r w:rsidR="00EE7C86" w:rsidRPr="00F01D72">
        <w:rPr>
          <w:rFonts w:cstheme="minorHAnsi"/>
          <w:b/>
          <w:bCs/>
          <w:color w:val="000000"/>
        </w:rPr>
        <w:t xml:space="preserve">Explore the data, what do you see and how would you connect all 3 of these </w:t>
      </w:r>
    </w:p>
    <w:p w14:paraId="225F4B59" w14:textId="77777777" w:rsidR="00EE7C86" w:rsidRDefault="00EE7C86"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4BD9EA01">
        <w:rPr>
          <w:b/>
          <w:bCs/>
          <w:color w:val="000000" w:themeColor="text1"/>
        </w:rPr>
        <w:t>tables? (2.5 points)</w:t>
      </w:r>
    </w:p>
    <w:p w14:paraId="0DA20F36" w14:textId="4CB03511" w:rsidR="00EE7C86"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According to all three tables, both table “orders” and “Routers_info” share the same “order ID” and “customer ID”, while the “customers” table only shares the “customer ID” with the other two tables. Since the “order ID”, “customer ID” and the combination of “First name” and “last name” are unique in each table, we set :</w:t>
      </w:r>
    </w:p>
    <w:p w14:paraId="43B4F1F6" w14:textId="2390FEEA" w:rsidR="00EE7C86"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Orders table: “order ID” as the primary key (PK), “customer ID” as the foreign key (FK).</w:t>
      </w:r>
    </w:p>
    <w:p w14:paraId="42CDF15B" w14:textId="3C505385" w:rsidR="00EE7C86"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Routers_info table: “customer ID” as the PK, “order ID” as the FK.</w:t>
      </w:r>
    </w:p>
    <w:p w14:paraId="2B631796" w14:textId="14DAC06A" w:rsidR="00EE7C86"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Customers table: the combination of “First name” and “last name” as the PK, and “customer ID” as the foreign key (FK).</w:t>
      </w:r>
    </w:p>
    <w:p w14:paraId="4D97DC8E" w14:textId="3A2C815E" w:rsidR="00EE7C86" w:rsidRPr="00F01D72" w:rsidRDefault="00EE7C86"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p>
    <w:p w14:paraId="7058C5E8" w14:textId="77A38237"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Below are the queries used to identify the primary key of each table (the primary keys are the one with the last column (PK) return 1 or 2):</w:t>
      </w:r>
    </w:p>
    <w:p w14:paraId="1E8C7EB6" w14:textId="74900D3E" w:rsidR="0057419B" w:rsidRPr="00F01D72" w:rsidRDefault="781EC40D" w:rsidP="781EC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sidRPr="00F01D72">
        <w:rPr>
          <w:rFonts w:asciiTheme="majorHAnsi" w:hAnsiTheme="majorHAnsi" w:cstheme="majorHAnsi"/>
          <w:color w:val="000000" w:themeColor="text1"/>
        </w:rPr>
        <w:t>SELECT * FROM PRAGMA_table_info ('orders');</w:t>
      </w:r>
    </w:p>
    <w:p w14:paraId="4DE4E047" w14:textId="2627E839" w:rsidR="781EC40D" w:rsidRPr="00F01D72" w:rsidRDefault="781EC40D" w:rsidP="781EC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SELECT * FROM PRAGMA_table_info ('Router_Info');</w:t>
      </w:r>
    </w:p>
    <w:p w14:paraId="188D8739" w14:textId="57F593F5" w:rsidR="781EC40D" w:rsidRDefault="781EC40D"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SELECT * FROM PRAGMA_table_info ('</w:t>
      </w:r>
      <w:r w:rsidR="4BD9EA01" w:rsidRPr="00F01D72">
        <w:rPr>
          <w:rFonts w:asciiTheme="majorHAnsi" w:hAnsiTheme="majorHAnsi" w:cstheme="majorHAnsi"/>
          <w:color w:val="000000" w:themeColor="text1"/>
        </w:rPr>
        <w:t>customers</w:t>
      </w:r>
      <w:r w:rsidRPr="00F01D72">
        <w:rPr>
          <w:rFonts w:asciiTheme="majorHAnsi" w:hAnsiTheme="majorHAnsi" w:cstheme="majorHAnsi"/>
          <w:color w:val="000000" w:themeColor="text1"/>
        </w:rPr>
        <w:t>');</w:t>
      </w:r>
    </w:p>
    <w:p w14:paraId="0E1183A6" w14:textId="6D890703" w:rsidR="4BD9EA01" w:rsidRPr="00F01D72" w:rsidRDefault="006D5A3D"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Pr>
          <w:rFonts w:asciiTheme="majorHAnsi" w:hAnsiTheme="majorHAnsi" w:cstheme="majorHAnsi"/>
          <w:noProof/>
          <w:color w:val="000000" w:themeColor="text1"/>
        </w:rPr>
        <w:lastRenderedPageBreak/>
        <w:drawing>
          <wp:inline distT="0" distB="0" distL="0" distR="0" wp14:anchorId="3CDEEC16" wp14:editId="2E4E1AD5">
            <wp:extent cx="4737100" cy="4190512"/>
            <wp:effectExtent l="12700" t="12700" r="12700" b="133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42488" cy="4195278"/>
                    </a:xfrm>
                    <a:prstGeom prst="rect">
                      <a:avLst/>
                    </a:prstGeom>
                    <a:ln>
                      <a:solidFill>
                        <a:schemeClr val="accent1"/>
                      </a:solidFill>
                    </a:ln>
                  </pic:spPr>
                </pic:pic>
              </a:graphicData>
            </a:graphic>
          </wp:inline>
        </w:drawing>
      </w:r>
    </w:p>
    <w:p w14:paraId="47C8F4DE" w14:textId="04BBE004"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Below are the queries to return all foreign keys:</w:t>
      </w:r>
    </w:p>
    <w:p w14:paraId="7A435C4F" w14:textId="71172EB3"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SELECT * FROM PRAGMA_foreign_key_</w:t>
      </w:r>
      <w:r w:rsidR="00F4374D">
        <w:rPr>
          <w:rFonts w:asciiTheme="majorHAnsi" w:hAnsiTheme="majorHAnsi" w:cstheme="majorHAnsi"/>
          <w:color w:val="000000" w:themeColor="text1"/>
        </w:rPr>
        <w:t>list</w:t>
      </w:r>
      <w:r w:rsidRPr="00F01D72">
        <w:rPr>
          <w:rFonts w:asciiTheme="majorHAnsi" w:hAnsiTheme="majorHAnsi" w:cstheme="majorHAnsi"/>
          <w:color w:val="000000" w:themeColor="text1"/>
        </w:rPr>
        <w:t xml:space="preserve"> (</w:t>
      </w:r>
      <w:r w:rsidR="781EC40D" w:rsidRPr="00F01D72">
        <w:rPr>
          <w:rFonts w:asciiTheme="majorHAnsi" w:hAnsiTheme="majorHAnsi" w:cstheme="majorHAnsi"/>
          <w:color w:val="000000" w:themeColor="text1"/>
        </w:rPr>
        <w:t>'orders'</w:t>
      </w:r>
      <w:r w:rsidRPr="00F01D72">
        <w:rPr>
          <w:rFonts w:asciiTheme="majorHAnsi" w:hAnsiTheme="majorHAnsi" w:cstheme="majorHAnsi"/>
          <w:color w:val="000000" w:themeColor="text1"/>
        </w:rPr>
        <w:t>);</w:t>
      </w:r>
    </w:p>
    <w:p w14:paraId="014C3E12" w14:textId="48A69062"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SELECT * FROM PRAGMA_foreign_key_</w:t>
      </w:r>
      <w:r w:rsidR="00F4374D">
        <w:rPr>
          <w:rFonts w:asciiTheme="majorHAnsi" w:hAnsiTheme="majorHAnsi" w:cstheme="majorHAnsi"/>
          <w:color w:val="000000" w:themeColor="text1"/>
        </w:rPr>
        <w:t>list</w:t>
      </w:r>
      <w:r w:rsidRPr="00F01D72">
        <w:rPr>
          <w:rFonts w:asciiTheme="majorHAnsi" w:hAnsiTheme="majorHAnsi" w:cstheme="majorHAnsi"/>
          <w:color w:val="000000" w:themeColor="text1"/>
        </w:rPr>
        <w:t xml:space="preserve"> ('Router_Info');</w:t>
      </w:r>
    </w:p>
    <w:p w14:paraId="0426E9AD" w14:textId="44215771"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SELECT * FROM PRAGMA_foreign_key_</w:t>
      </w:r>
      <w:r w:rsidR="00F4374D">
        <w:rPr>
          <w:rFonts w:asciiTheme="majorHAnsi" w:hAnsiTheme="majorHAnsi" w:cstheme="majorHAnsi"/>
          <w:color w:val="000000" w:themeColor="text1"/>
        </w:rPr>
        <w:t>list</w:t>
      </w:r>
      <w:r w:rsidRPr="00F01D72">
        <w:rPr>
          <w:rFonts w:asciiTheme="majorHAnsi" w:hAnsiTheme="majorHAnsi" w:cstheme="majorHAnsi"/>
          <w:color w:val="000000" w:themeColor="text1"/>
        </w:rPr>
        <w:t xml:space="preserve"> (</w:t>
      </w:r>
      <w:r w:rsidR="781EC40D" w:rsidRPr="00F01D72">
        <w:rPr>
          <w:rFonts w:asciiTheme="majorHAnsi" w:hAnsiTheme="majorHAnsi" w:cstheme="majorHAnsi"/>
          <w:color w:val="000000" w:themeColor="text1"/>
        </w:rPr>
        <w:t>'</w:t>
      </w:r>
      <w:r w:rsidRPr="00F01D72">
        <w:rPr>
          <w:rFonts w:asciiTheme="majorHAnsi" w:hAnsiTheme="majorHAnsi" w:cstheme="majorHAnsi"/>
          <w:color w:val="000000" w:themeColor="text1"/>
        </w:rPr>
        <w:t>customers</w:t>
      </w:r>
      <w:r w:rsidR="781EC40D" w:rsidRPr="00F01D72">
        <w:rPr>
          <w:rFonts w:asciiTheme="majorHAnsi" w:hAnsiTheme="majorHAnsi" w:cstheme="majorHAnsi"/>
          <w:color w:val="000000" w:themeColor="text1"/>
        </w:rPr>
        <w:t>'</w:t>
      </w:r>
      <w:r w:rsidRPr="00F01D72">
        <w:rPr>
          <w:rFonts w:asciiTheme="majorHAnsi" w:hAnsiTheme="majorHAnsi" w:cstheme="majorHAnsi"/>
          <w:color w:val="000000" w:themeColor="text1"/>
        </w:rPr>
        <w:t>);</w:t>
      </w:r>
    </w:p>
    <w:p w14:paraId="63F0290E" w14:textId="34FED63A" w:rsidR="4BD9EA01" w:rsidRDefault="00F4374D"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themeColor="text1"/>
        </w:rPr>
      </w:pPr>
      <w:r>
        <w:rPr>
          <w:noProof/>
          <w:color w:val="000000" w:themeColor="text1"/>
        </w:rPr>
        <w:drawing>
          <wp:inline distT="0" distB="0" distL="0" distR="0" wp14:anchorId="2F6D4D8E" wp14:editId="062667C0">
            <wp:extent cx="4474723" cy="778296"/>
            <wp:effectExtent l="12700" t="1270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589842" cy="798319"/>
                    </a:xfrm>
                    <a:prstGeom prst="rect">
                      <a:avLst/>
                    </a:prstGeom>
                    <a:ln>
                      <a:solidFill>
                        <a:schemeClr val="accent1"/>
                      </a:solidFill>
                    </a:ln>
                  </pic:spPr>
                </pic:pic>
              </a:graphicData>
            </a:graphic>
          </wp:inline>
        </w:drawing>
      </w:r>
    </w:p>
    <w:p w14:paraId="02F64B27" w14:textId="03FE8E15" w:rsidR="4BD9EA01"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themeColor="text1"/>
        </w:rPr>
      </w:pPr>
    </w:p>
    <w:p w14:paraId="2097A903" w14:textId="77777777" w:rsidR="0057419B" w:rsidRPr="00EE7C86" w:rsidRDefault="0057419B"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5EC97863" w14:textId="30B89DD1" w:rsidR="7177E69E" w:rsidRPr="00444D39" w:rsidRDefault="00F01D72" w:rsidP="00444D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b/>
          <w:bCs/>
          <w:color w:val="000000" w:themeColor="text1"/>
        </w:rPr>
      </w:pPr>
      <w:r>
        <w:rPr>
          <w:b/>
          <w:bCs/>
          <w:color w:val="000000" w:themeColor="text1"/>
        </w:rPr>
        <w:t xml:space="preserve">3. </w:t>
      </w:r>
      <w:r w:rsidR="00EE7C86" w:rsidRPr="00F01D72">
        <w:rPr>
          <w:b/>
          <w:bCs/>
          <w:color w:val="000000" w:themeColor="text1"/>
        </w:rPr>
        <w:t>Create a query using Select, where, from on a table of your using (2.5 points)</w:t>
      </w:r>
    </w:p>
    <w:p w14:paraId="6B649DE5" w14:textId="60B155DA" w:rsidR="7177E69E" w:rsidRPr="00F01D72"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SELECT *</w:t>
      </w:r>
    </w:p>
    <w:p w14:paraId="7832272D" w14:textId="2AF34F92" w:rsidR="7177E69E" w:rsidRPr="00F01D72"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FROM customers</w:t>
      </w:r>
    </w:p>
    <w:p w14:paraId="2FD133D1" w14:textId="226E49D8" w:rsidR="7177E69E" w:rsidRPr="00F01D72"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WHERE Purchases_Total &gt; 3</w:t>
      </w:r>
    </w:p>
    <w:p w14:paraId="2732E94D" w14:textId="223CCE34" w:rsidR="7177E69E"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ORDER BY Purchases_Total DESC;</w:t>
      </w:r>
    </w:p>
    <w:p w14:paraId="66AF55C1" w14:textId="77777777" w:rsidR="00915588" w:rsidRPr="00F01D72" w:rsidRDefault="0091558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p>
    <w:p w14:paraId="25030603" w14:textId="5E1CC06E" w:rsidR="00930749" w:rsidRDefault="00032E82"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Pr>
          <w:rFonts w:asciiTheme="majorHAnsi" w:eastAsia="Menlo" w:hAnsiTheme="majorHAnsi" w:cstheme="majorHAnsi"/>
          <w:noProof/>
          <w:color w:val="000000" w:themeColor="text1"/>
        </w:rPr>
        <w:lastRenderedPageBreak/>
        <w:drawing>
          <wp:inline distT="0" distB="0" distL="0" distR="0" wp14:anchorId="403E24CD" wp14:editId="09F3BC69">
            <wp:extent cx="5943600" cy="222694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inline>
        </w:drawing>
      </w:r>
    </w:p>
    <w:p w14:paraId="4C1E8FCC" w14:textId="1A17186E" w:rsidR="00340A79" w:rsidRPr="0067701A" w:rsidRDefault="00444D39" w:rsidP="006770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bCs/>
          <w:color w:val="000000" w:themeColor="text1"/>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630BF6">
        <w:rPr>
          <w:bCs/>
          <w:color w:val="000000" w:themeColor="text1"/>
        </w:rPr>
        <w:t xml:space="preserve">This query displays customers whose “purchase_total” is greater than 3 with a descending order. </w:t>
      </w:r>
    </w:p>
    <w:p w14:paraId="151332B5" w14:textId="06D7AAA3" w:rsidR="001834D6" w:rsidRPr="007E6874" w:rsidRDefault="001834D6" w:rsidP="001834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i/>
          <w:iCs/>
          <w:color w:val="000000"/>
        </w:rPr>
      </w:pPr>
    </w:p>
    <w:p w14:paraId="1F0ED9BD" w14:textId="2C54F704" w:rsidR="006851E5" w:rsidRPr="006851E5"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EastAsia" w:hAnsiTheme="minorHAnsi" w:cstheme="minorHAnsi"/>
          <w:b/>
          <w:bCs/>
          <w:color w:val="000000"/>
          <w:lang w:eastAsia="zh-CN"/>
        </w:rPr>
      </w:pPr>
      <w:r w:rsidRPr="006851E5">
        <w:rPr>
          <w:rFonts w:asciiTheme="minorHAnsi" w:eastAsiaTheme="minorEastAsia" w:hAnsiTheme="minorHAnsi" w:cstheme="minorHAnsi"/>
          <w:b/>
          <w:bCs/>
          <w:color w:val="000000"/>
          <w:lang w:eastAsia="zh-CN"/>
        </w:rPr>
        <w:t xml:space="preserve"> </w:t>
      </w:r>
    </w:p>
    <w:p w14:paraId="17C3FCB5" w14:textId="769062CD" w:rsidR="006851E5" w:rsidRDefault="00C776B8"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Pr>
          <w:rFonts w:cstheme="minorHAnsi"/>
          <w:b/>
          <w:bCs/>
          <w:color w:val="000000"/>
        </w:rPr>
        <w:t>4</w:t>
      </w:r>
      <w:r w:rsidR="0068577D">
        <w:rPr>
          <w:rFonts w:cstheme="minorHAnsi"/>
          <w:b/>
          <w:bCs/>
          <w:color w:val="000000"/>
        </w:rPr>
        <w:t xml:space="preserve">. </w:t>
      </w:r>
      <w:r w:rsidR="006851E5" w:rsidRPr="006851E5">
        <w:rPr>
          <w:rFonts w:asciiTheme="minorHAnsi" w:eastAsiaTheme="minorEastAsia" w:hAnsiTheme="minorHAnsi" w:cstheme="minorHAnsi"/>
          <w:b/>
          <w:bCs/>
          <w:color w:val="000000"/>
          <w:lang w:eastAsia="zh-CN"/>
        </w:rPr>
        <w:t xml:space="preserve">Create a query that joins the tables (5 points) </w:t>
      </w:r>
    </w:p>
    <w:p w14:paraId="7EBED20D" w14:textId="375D6F6E"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SELECT *</w:t>
      </w:r>
    </w:p>
    <w:p w14:paraId="51547E08" w14:textId="53511602"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orders</w:t>
      </w:r>
    </w:p>
    <w:p w14:paraId="134A5B96" w14:textId="6DEB5F99"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LEFT JOIN Router_Info</w:t>
      </w:r>
    </w:p>
    <w:p w14:paraId="54DE4304" w14:textId="06DBAA6B"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(CustomerID, OrderID)</w:t>
      </w:r>
    </w:p>
    <w:p w14:paraId="780BFC33" w14:textId="7500AAB6" w:rsidR="001062E8" w:rsidRDefault="002F5EFB" w:rsidP="001062E8">
      <w:pPr>
        <w:pStyle w:val="NormalWeb"/>
        <w:shd w:val="clear" w:color="auto" w:fill="FFFFFF"/>
        <w:spacing w:before="0" w:beforeAutospacing="0" w:after="0" w:afterAutospacing="0"/>
        <w:rPr>
          <w:rFonts w:ascii="Segoe UI" w:hAnsi="Segoe UI" w:cs="Segoe UI"/>
          <w:color w:val="242424"/>
          <w:sz w:val="21"/>
          <w:szCs w:val="21"/>
        </w:rPr>
      </w:pPr>
      <w:r>
        <w:rPr>
          <w:rFonts w:asciiTheme="majorHAnsi" w:eastAsia="Menlo" w:hAnsiTheme="majorHAnsi" w:cstheme="majorHAnsi"/>
          <w:color w:val="000000" w:themeColor="text1"/>
        </w:rPr>
        <w:t>LEFT</w:t>
      </w:r>
      <w:r w:rsidR="7177E69E" w:rsidRPr="00F01D72">
        <w:rPr>
          <w:rFonts w:asciiTheme="majorHAnsi" w:eastAsia="Menlo" w:hAnsiTheme="majorHAnsi" w:cstheme="majorHAnsi"/>
          <w:color w:val="000000" w:themeColor="text1"/>
        </w:rPr>
        <w:t xml:space="preserve"> </w:t>
      </w:r>
      <w:ins w:id="0" w:author="Sita Karan Patel">
        <w:r w:rsidR="001062E8">
          <w:rPr>
            <w:rFonts w:ascii="Segoe UI" w:hAnsi="Segoe UI" w:cs="Segoe UI"/>
            <w:color w:val="242424"/>
            <w:sz w:val="21"/>
            <w:szCs w:val="21"/>
          </w:rPr>
          <w:t xml:space="preserve">left </w:t>
        </w:r>
      </w:ins>
      <w:r w:rsidR="001062E8">
        <w:rPr>
          <w:rFonts w:ascii="Segoe UI" w:hAnsi="Segoe UI" w:cs="Segoe UI"/>
          <w:color w:val="242424"/>
          <w:sz w:val="21"/>
          <w:szCs w:val="21"/>
        </w:rPr>
        <w:t>JOIN customers</w:t>
      </w:r>
    </w:p>
    <w:p w14:paraId="5153B1E7" w14:textId="4D0FD10A"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(CustomerID);</w:t>
      </w:r>
    </w:p>
    <w:p w14:paraId="7E387ADF" w14:textId="25EFEE94" w:rsidR="00915588" w:rsidRDefault="00915588" w:rsidP="7177E69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Theme="majorHAnsi" w:eastAsia="Menlo" w:hAnsiTheme="majorHAnsi" w:cstheme="majorHAnsi"/>
          <w:color w:val="000000" w:themeColor="text1"/>
        </w:rPr>
      </w:pPr>
      <w:r>
        <w:rPr>
          <w:rFonts w:asciiTheme="majorHAnsi" w:eastAsia="Menlo" w:hAnsiTheme="majorHAnsi" w:cstheme="majorHAnsi"/>
          <w:noProof/>
          <w:color w:val="000000" w:themeColor="text1"/>
        </w:rPr>
        <w:drawing>
          <wp:inline distT="0" distB="0" distL="0" distR="0" wp14:anchorId="00A077B1" wp14:editId="58FD7DE4">
            <wp:extent cx="5895083" cy="2752928"/>
            <wp:effectExtent l="0" t="0" r="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3895" cy="2794402"/>
                    </a:xfrm>
                    <a:prstGeom prst="rect">
                      <a:avLst/>
                    </a:prstGeom>
                  </pic:spPr>
                </pic:pic>
              </a:graphicData>
            </a:graphic>
          </wp:inline>
        </w:drawing>
      </w:r>
    </w:p>
    <w:p w14:paraId="6B4B6BD9" w14:textId="697791AF" w:rsidR="003C7B17" w:rsidRPr="004E0146" w:rsidRDefault="003C7B17" w:rsidP="003C7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3C7B17">
        <w:rPr>
          <w:bCs/>
          <w:color w:val="000000" w:themeColor="text1"/>
        </w:rPr>
        <w:t>This query joins “Router_Info”, “orders”</w:t>
      </w:r>
      <w:r w:rsidR="009A7638">
        <w:rPr>
          <w:bCs/>
          <w:color w:val="000000" w:themeColor="text1"/>
        </w:rPr>
        <w:t xml:space="preserve"> </w:t>
      </w:r>
      <w:r w:rsidRPr="003C7B17">
        <w:rPr>
          <w:bCs/>
          <w:color w:val="000000" w:themeColor="text1"/>
        </w:rPr>
        <w:t>and “customers” into one table.</w:t>
      </w:r>
      <w:r w:rsidRPr="004E0146">
        <w:rPr>
          <w:b/>
          <w:color w:val="000000" w:themeColor="text1"/>
        </w:rPr>
        <w:t xml:space="preserve"> </w:t>
      </w:r>
    </w:p>
    <w:p w14:paraId="22E207C5" w14:textId="77777777" w:rsidR="003C7B17" w:rsidRPr="00F01D72" w:rsidRDefault="003C7B17" w:rsidP="7177E69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Theme="majorHAnsi" w:eastAsia="Menlo" w:hAnsiTheme="majorHAnsi" w:cstheme="majorHAnsi"/>
          <w:color w:val="000000" w:themeColor="text1"/>
        </w:rPr>
      </w:pPr>
    </w:p>
    <w:p w14:paraId="0691EE71" w14:textId="3D82603E" w:rsidR="00EE7C86" w:rsidRPr="00F01D72" w:rsidRDefault="00F01D72"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F01D72">
        <w:rPr>
          <w:b/>
          <w:bCs/>
          <w:color w:val="000000" w:themeColor="text1"/>
        </w:rPr>
        <w:t>5.</w:t>
      </w:r>
      <w:r>
        <w:rPr>
          <w:b/>
          <w:bCs/>
          <w:color w:val="000000" w:themeColor="text1"/>
        </w:rPr>
        <w:t xml:space="preserve"> </w:t>
      </w:r>
      <w:r w:rsidR="00EE7C86" w:rsidRPr="00F01D72">
        <w:rPr>
          <w:b/>
          <w:bCs/>
          <w:color w:val="000000" w:themeColor="text1"/>
        </w:rPr>
        <w:t>Create a left join query (0 points)</w:t>
      </w:r>
    </w:p>
    <w:p w14:paraId="3C8A2F93" w14:textId="2B1CDF23" w:rsidR="00F01D72" w:rsidRPr="00362692" w:rsidRDefault="7177E69E" w:rsidP="003626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sidRPr="00F01D72">
        <w:rPr>
          <w:rFonts w:asciiTheme="majorHAnsi" w:hAnsiTheme="majorHAnsi" w:cstheme="majorHAnsi"/>
          <w:color w:val="000000" w:themeColor="text1"/>
        </w:rPr>
        <w:t>Please see the answer of question 4</w:t>
      </w:r>
    </w:p>
    <w:p w14:paraId="6219D5CC" w14:textId="6F8BC62B" w:rsidR="00F07536" w:rsidRDefault="00F07536"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603E4991" w14:textId="77777777" w:rsidR="00F07536" w:rsidRPr="006851E5" w:rsidRDefault="00F07536"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EastAsia" w:hAnsiTheme="minorHAnsi" w:cstheme="minorHAnsi"/>
          <w:b/>
          <w:bCs/>
          <w:color w:val="000000"/>
          <w:lang w:eastAsia="zh-CN"/>
        </w:rPr>
      </w:pPr>
    </w:p>
    <w:p w14:paraId="40BAC15F" w14:textId="2216B414" w:rsidR="006851E5"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t>6. Create</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a</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query</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that</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uses</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the</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joined</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data</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from</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question</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2</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and</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includes</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Group</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 xml:space="preserve">BY, HAVING, Order By (5 points) </w:t>
      </w:r>
    </w:p>
    <w:p w14:paraId="3185EC4C" w14:textId="2E50BEA3"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SELECT Cost, FirstName,</w:t>
      </w:r>
      <w:r w:rsidR="00AA43A5">
        <w:rPr>
          <w:rFonts w:ascii="Segoe UI" w:hAnsi="Segoe UI" w:cs="Segoe UI"/>
          <w:color w:val="242424"/>
          <w:sz w:val="21"/>
          <w:szCs w:val="21"/>
        </w:rPr>
        <w:t xml:space="preserve"> </w:t>
      </w:r>
      <w:r>
        <w:rPr>
          <w:rFonts w:ascii="Segoe UI" w:hAnsi="Segoe UI" w:cs="Segoe UI"/>
          <w:color w:val="242424"/>
          <w:sz w:val="21"/>
          <w:szCs w:val="21"/>
        </w:rPr>
        <w:t>LastName, City,</w:t>
      </w:r>
      <w:r w:rsidR="00AA43A5">
        <w:rPr>
          <w:rFonts w:ascii="Segoe UI" w:hAnsi="Segoe UI" w:cs="Segoe UI"/>
          <w:color w:val="242424"/>
          <w:sz w:val="21"/>
          <w:szCs w:val="21"/>
        </w:rPr>
        <w:t xml:space="preserve"> </w:t>
      </w:r>
      <w:r>
        <w:rPr>
          <w:rFonts w:ascii="Segoe UI" w:hAnsi="Segoe UI" w:cs="Segoe UI"/>
          <w:color w:val="242424"/>
          <w:sz w:val="21"/>
          <w:szCs w:val="21"/>
        </w:rPr>
        <w:t>State,</w:t>
      </w:r>
      <w:r w:rsidR="00AA43A5">
        <w:rPr>
          <w:rFonts w:ascii="Segoe UI" w:hAnsi="Segoe UI" w:cs="Segoe UI"/>
          <w:color w:val="242424"/>
          <w:sz w:val="21"/>
          <w:szCs w:val="21"/>
        </w:rPr>
        <w:t xml:space="preserve"> </w:t>
      </w:r>
      <w:r>
        <w:rPr>
          <w:rFonts w:ascii="Segoe UI" w:hAnsi="Segoe UI" w:cs="Segoe UI"/>
          <w:color w:val="242424"/>
          <w:sz w:val="21"/>
          <w:szCs w:val="21"/>
        </w:rPr>
        <w:t>Telephone</w:t>
      </w:r>
    </w:p>
    <w:p w14:paraId="79C6DF85"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orders</w:t>
      </w:r>
    </w:p>
    <w:p w14:paraId="5D79EF32"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LEFT JOIN Router_Info</w:t>
      </w:r>
    </w:p>
    <w:p w14:paraId="29DA3100"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(CustomerID, OrderID)</w:t>
      </w:r>
    </w:p>
    <w:p w14:paraId="32968CB1"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lastRenderedPageBreak/>
        <w:t>left JOIN customers</w:t>
      </w:r>
    </w:p>
    <w:p w14:paraId="54A024E9"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(CustomerID)</w:t>
      </w:r>
    </w:p>
    <w:p w14:paraId="1EB4EAD8"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GROUP BY State</w:t>
      </w:r>
    </w:p>
    <w:p w14:paraId="1DA21F09"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HAVING Cost&gt;= 60</w:t>
      </w:r>
    </w:p>
    <w:p w14:paraId="51B30CC8" w14:textId="7361CD55"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ORDER BY Cost DESC;</w:t>
      </w:r>
    </w:p>
    <w:p w14:paraId="01DDE33A" w14:textId="77777777" w:rsidR="00A52CE8" w:rsidRPr="00F01D72" w:rsidRDefault="00A52CE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p>
    <w:p w14:paraId="30CA3293" w14:textId="26E36875" w:rsidR="7177E69E" w:rsidRDefault="00A52CE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r>
        <w:rPr>
          <w:b/>
          <w:bCs/>
          <w:noProof/>
          <w:color w:val="000000" w:themeColor="text1"/>
        </w:rPr>
        <w:drawing>
          <wp:inline distT="0" distB="0" distL="0" distR="0" wp14:anchorId="7D2B05C6" wp14:editId="456E25AB">
            <wp:extent cx="5952221" cy="2849880"/>
            <wp:effectExtent l="0" t="0" r="444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6585" cy="2962092"/>
                    </a:xfrm>
                    <a:prstGeom prst="rect">
                      <a:avLst/>
                    </a:prstGeom>
                  </pic:spPr>
                </pic:pic>
              </a:graphicData>
            </a:graphic>
          </wp:inline>
        </w:drawing>
      </w:r>
    </w:p>
    <w:p w14:paraId="21BBFF45" w14:textId="77777777" w:rsidR="00D77D7C" w:rsidRDefault="00333D71" w:rsidP="00A14B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333D71">
        <w:rPr>
          <w:bCs/>
          <w:color w:val="000000" w:themeColor="text1"/>
        </w:rPr>
        <w:t>This query shows the RMAID and contact information of customers who’s order cost is 60 or greater.</w:t>
      </w:r>
    </w:p>
    <w:p w14:paraId="19DFDD57" w14:textId="054974F5" w:rsidR="007E6874" w:rsidRDefault="007E6874"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6E18954C" w14:textId="77777777" w:rsidR="00C776B8" w:rsidRPr="006851E5" w:rsidRDefault="00C776B8"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EastAsia" w:hAnsiTheme="minorHAnsi" w:cstheme="minorHAnsi"/>
          <w:b/>
          <w:bCs/>
          <w:color w:val="000000"/>
          <w:lang w:eastAsia="zh-CN"/>
        </w:rPr>
      </w:pPr>
    </w:p>
    <w:p w14:paraId="56ED88FB" w14:textId="77777777" w:rsidR="004E5044"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t>7. Create</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a</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query</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that</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counts</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and</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distinctly</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counts</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(5</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points)</w:t>
      </w:r>
    </w:p>
    <w:p w14:paraId="428CE0F6" w14:textId="77777777" w:rsidR="00EE7C86" w:rsidRDefault="00EE7C86"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22753FEF" w14:textId="31210B46" w:rsidR="00EE7C86" w:rsidRDefault="4B95A5CB"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 xml:space="preserve">SELECT COUNT (DISTINCT Year_Purchase) </w:t>
      </w:r>
      <w:r w:rsidR="00BC1837" w:rsidRPr="00F01D72">
        <w:rPr>
          <w:rFonts w:asciiTheme="majorHAnsi" w:hAnsiTheme="majorHAnsi" w:cstheme="majorHAnsi"/>
          <w:color w:val="000000" w:themeColor="text1"/>
        </w:rPr>
        <w:t>AS</w:t>
      </w:r>
      <w:r w:rsidRPr="00F01D72">
        <w:rPr>
          <w:rFonts w:asciiTheme="majorHAnsi" w:hAnsiTheme="majorHAnsi" w:cstheme="majorHAnsi"/>
          <w:color w:val="000000" w:themeColor="text1"/>
        </w:rPr>
        <w:t xml:space="preserve"> Distinct_Year_Purchase FROM orders;</w:t>
      </w:r>
    </w:p>
    <w:p w14:paraId="72640358" w14:textId="24B4D699" w:rsidR="0034750B" w:rsidRPr="00F01D72" w:rsidRDefault="0034750B"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Pr>
          <w:rFonts w:asciiTheme="majorHAnsi" w:hAnsiTheme="majorHAnsi" w:cstheme="majorHAnsi"/>
          <w:noProof/>
          <w:color w:val="000000"/>
        </w:rPr>
        <w:drawing>
          <wp:inline distT="0" distB="0" distL="0" distR="0" wp14:anchorId="72566BAC" wp14:editId="468EC8CB">
            <wp:extent cx="5943600" cy="146304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463040"/>
                    </a:xfrm>
                    <a:prstGeom prst="rect">
                      <a:avLst/>
                    </a:prstGeom>
                  </pic:spPr>
                </pic:pic>
              </a:graphicData>
            </a:graphic>
          </wp:inline>
        </w:drawing>
      </w:r>
    </w:p>
    <w:p w14:paraId="2DC3A89C" w14:textId="77777777" w:rsidR="00E7282B" w:rsidRDefault="00E7282B" w:rsidP="00E728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E7282B">
        <w:rPr>
          <w:rFonts w:cstheme="minorHAnsi"/>
          <w:color w:val="000000"/>
        </w:rPr>
        <w:t xml:space="preserve">This query shows the number of “year_purchase” that is distinct in the “orders” table, which is 4. This means the table contains data from 4 distinct years. </w:t>
      </w:r>
    </w:p>
    <w:p w14:paraId="75B27237" w14:textId="77777777" w:rsidR="004E5044" w:rsidRDefault="004E5044"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1CEF3C17" w14:textId="7C0F6569" w:rsidR="007E6874"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br/>
        <w:t>8. Create</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a</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query</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that</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finds</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the</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MIN,</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MAX,</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Sum,</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order</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by</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desc</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(5</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points)</w:t>
      </w:r>
    </w:p>
    <w:p w14:paraId="368DCF73" w14:textId="646BECBF"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SELECT SUM(Purchases_Total), MAX(Purchases_Total), MIN(Purchases_Total), State</w:t>
      </w:r>
    </w:p>
    <w:p w14:paraId="647BEC2F" w14:textId="1F7695FB"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customers</w:t>
      </w:r>
    </w:p>
    <w:p w14:paraId="1CD6AEED" w14:textId="267B3578"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GROUP BY State</w:t>
      </w:r>
    </w:p>
    <w:p w14:paraId="0021CDEA" w14:textId="7553A765" w:rsidR="00EE7C86" w:rsidRDefault="16463A5A" w:rsidP="16463A5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ORDER BY SUM(Purchases_Total) DESC;</w:t>
      </w:r>
    </w:p>
    <w:p w14:paraId="4CA06A3C" w14:textId="530512AD" w:rsidR="003B6AED" w:rsidRPr="00F01D72" w:rsidRDefault="00C94E80" w:rsidP="16463A5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Pr>
          <w:rFonts w:asciiTheme="majorHAnsi" w:hAnsiTheme="majorHAnsi" w:cstheme="majorHAnsi"/>
          <w:noProof/>
          <w:color w:val="000000" w:themeColor="text1"/>
        </w:rPr>
        <w:lastRenderedPageBreak/>
        <w:drawing>
          <wp:inline distT="0" distB="0" distL="0" distR="0" wp14:anchorId="72A7DB06" wp14:editId="0190BFD3">
            <wp:extent cx="5943600" cy="3092450"/>
            <wp:effectExtent l="0" t="0" r="0" b="635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32F55507" w14:textId="3DE4D0A8" w:rsidR="008D428C" w:rsidRPr="00BF694B" w:rsidRDefault="00BF694B" w:rsidP="16463A5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BF694B">
        <w:rPr>
          <w:rFonts w:cstheme="minorHAnsi"/>
          <w:color w:val="000000"/>
        </w:rPr>
        <w:t xml:space="preserve">This query finds the sum, maximum, and minimum of “purchase_total” of each States, and is ordered by the sum of “purchse_total” from highest to lowest. </w:t>
      </w:r>
    </w:p>
    <w:p w14:paraId="26244C5B" w14:textId="77777777" w:rsidR="00A14B06" w:rsidRDefault="00A14B06"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EastAsia" w:hAnsiTheme="minorHAnsi" w:cstheme="minorHAnsi"/>
          <w:b/>
          <w:bCs/>
          <w:color w:val="000000"/>
          <w:lang w:eastAsia="zh-CN"/>
        </w:rPr>
      </w:pPr>
    </w:p>
    <w:p w14:paraId="721E6BCA" w14:textId="435EC7D0" w:rsidR="002E4DAC"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br/>
        <w:t>9. Create</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a</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query</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that</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uses</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Between,</w:t>
      </w:r>
      <w:r w:rsidR="0052573B">
        <w:rPr>
          <w:rFonts w:cstheme="minorHAnsi"/>
          <w:b/>
          <w:bCs/>
          <w:color w:val="000000"/>
        </w:rPr>
        <w:t xml:space="preserve"> </w:t>
      </w:r>
      <w:r w:rsidR="00941E63">
        <w:rPr>
          <w:rFonts w:cstheme="minorHAnsi"/>
          <w:b/>
          <w:bCs/>
          <w:color w:val="000000"/>
        </w:rPr>
        <w:t xml:space="preserve"> </w:t>
      </w:r>
      <w:r w:rsidRPr="006851E5">
        <w:rPr>
          <w:rFonts w:asciiTheme="minorHAnsi" w:eastAsiaTheme="minorEastAsia" w:hAnsiTheme="minorHAnsi" w:cstheme="minorHAnsi"/>
          <w:b/>
          <w:bCs/>
          <w:color w:val="000000"/>
          <w:lang w:eastAsia="zh-CN"/>
        </w:rPr>
        <w:t>and,</w:t>
      </w:r>
      <w:r w:rsidR="0052573B">
        <w:rPr>
          <w:rFonts w:cstheme="minorHAnsi"/>
          <w:b/>
          <w:bCs/>
          <w:color w:val="000000"/>
        </w:rPr>
        <w:t xml:space="preserve"> </w:t>
      </w:r>
      <w:r w:rsidR="00741F26">
        <w:rPr>
          <w:rFonts w:cstheme="minorHAnsi"/>
          <w:b/>
          <w:bCs/>
          <w:color w:val="000000"/>
        </w:rPr>
        <w:t xml:space="preserve"> </w:t>
      </w:r>
      <w:r w:rsidRPr="006851E5">
        <w:rPr>
          <w:rFonts w:asciiTheme="minorHAnsi" w:eastAsiaTheme="minorEastAsia" w:hAnsiTheme="minorHAnsi" w:cstheme="minorHAnsi"/>
          <w:b/>
          <w:bCs/>
          <w:color w:val="000000"/>
          <w:lang w:eastAsia="zh-CN"/>
        </w:rPr>
        <w:t>&lt;,</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&gt;</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(5</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points)</w:t>
      </w:r>
    </w:p>
    <w:p w14:paraId="5D8340B1" w14:textId="7DC81386" w:rsidR="002E4DAC" w:rsidRDefault="002E4DAC" w:rsidP="002E4DAC">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SELECT OrderID,SKU, Description, Year_Purchase, CustomerID, Cost</w:t>
      </w:r>
    </w:p>
    <w:p w14:paraId="00C505FC" w14:textId="5443F10C" w:rsidR="002E4DAC" w:rsidRDefault="002E4DAC" w:rsidP="002E4DAC">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orders</w:t>
      </w:r>
    </w:p>
    <w:p w14:paraId="2F72A3FD" w14:textId="34D2F093" w:rsidR="002E4DAC" w:rsidRDefault="002E4DAC" w:rsidP="002E4DAC">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WHERE (Year_Purchase BETWEEN 2019 AND 2021) AND (Cost &gt;200 OR Cost &lt; 50)</w:t>
      </w:r>
    </w:p>
    <w:p w14:paraId="77737F69" w14:textId="3246BEB1" w:rsidR="002E4DAC" w:rsidRDefault="002E4DAC" w:rsidP="002E4DAC">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ORDER BY Cost;</w:t>
      </w:r>
    </w:p>
    <w:p w14:paraId="3362FFFF" w14:textId="4A3F739F" w:rsidR="51D7BBCB" w:rsidRDefault="00DA639D" w:rsidP="51D7BB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r>
        <w:rPr>
          <w:b/>
          <w:bCs/>
          <w:noProof/>
          <w:color w:val="000000" w:themeColor="text1"/>
        </w:rPr>
        <w:drawing>
          <wp:inline distT="0" distB="0" distL="0" distR="0" wp14:anchorId="23DC9A45" wp14:editId="6DB283D7">
            <wp:extent cx="5943600" cy="2346325"/>
            <wp:effectExtent l="0" t="0" r="0" b="317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346325"/>
                    </a:xfrm>
                    <a:prstGeom prst="rect">
                      <a:avLst/>
                    </a:prstGeom>
                  </pic:spPr>
                </pic:pic>
              </a:graphicData>
            </a:graphic>
          </wp:inline>
        </w:drawing>
      </w:r>
    </w:p>
    <w:p w14:paraId="3F0FA8A0" w14:textId="77777777" w:rsidR="00BF694B" w:rsidRDefault="00BF694B" w:rsidP="00BF6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color w:val="000000"/>
        </w:rPr>
      </w:pPr>
    </w:p>
    <w:p w14:paraId="56C4DB4A" w14:textId="77777777" w:rsidR="00BF694B" w:rsidRPr="00BF694B" w:rsidRDefault="00BF694B" w:rsidP="00BF6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BF694B">
        <w:rPr>
          <w:bCs/>
          <w:color w:val="000000"/>
        </w:rPr>
        <w:t xml:space="preserve">This query lists the SKU and Description of routers that cost less than 50 or greater than 200. Accompanied by information on CustomerID, OrderID, and Year that was purchased, and is listed by the Cost in an ascending order. </w:t>
      </w:r>
    </w:p>
    <w:p w14:paraId="0614C34C" w14:textId="77777777" w:rsidR="002E4DAC" w:rsidRDefault="002E4DAC"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4DA2F7C8" w14:textId="2F672886" w:rsidR="00277451"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br/>
        <w:t xml:space="preserve">10. Create a query that uses a wildcard, a join, and a group by clause (5 points) </w:t>
      </w:r>
    </w:p>
    <w:p w14:paraId="666B2A21" w14:textId="77777777"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SELECT FirstName, LastName, Year_Purchase, State, Purchases_Total</w:t>
      </w:r>
    </w:p>
    <w:p w14:paraId="383C2A87" w14:textId="77777777"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FROM customers</w:t>
      </w:r>
    </w:p>
    <w:p w14:paraId="77383E27" w14:textId="77777777"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LEFT JOIN orders</w:t>
      </w:r>
    </w:p>
    <w:p w14:paraId="43B55873" w14:textId="77777777"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USING (CustomerID)</w:t>
      </w:r>
    </w:p>
    <w:p w14:paraId="124A74C8" w14:textId="48D532BC"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lastRenderedPageBreak/>
        <w:t>WHERE state LIKE '%NEW%'</w:t>
      </w:r>
    </w:p>
    <w:p w14:paraId="42D3BEF1" w14:textId="742D40FF"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GROUP BY Year_Purchase</w:t>
      </w:r>
      <w:r>
        <w:rPr>
          <w:rFonts w:ascii="Segoe UI" w:hAnsi="Segoe UI" w:cs="Segoe UI"/>
          <w:color w:val="242424"/>
        </w:rPr>
        <w:t>;</w:t>
      </w:r>
    </w:p>
    <w:p w14:paraId="30E7E171" w14:textId="308859E5" w:rsidR="00563335" w:rsidRPr="00F01D72" w:rsidRDefault="00563335" w:rsidP="714236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rPr>
      </w:pPr>
      <w:r>
        <w:rPr>
          <w:rFonts w:asciiTheme="majorHAnsi" w:eastAsia="Menlo" w:hAnsiTheme="majorHAnsi" w:cstheme="majorHAnsi"/>
          <w:noProof/>
          <w:color w:val="000000" w:themeColor="text1"/>
        </w:rPr>
        <w:drawing>
          <wp:inline distT="0" distB="0" distL="0" distR="0" wp14:anchorId="79ED66B4" wp14:editId="40B2625A">
            <wp:extent cx="5943600" cy="3046095"/>
            <wp:effectExtent l="0" t="0" r="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63C5C5E2" w14:textId="346992A3" w:rsidR="00057CD8" w:rsidRPr="0067701A" w:rsidRDefault="00BF694B" w:rsidP="006770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BF694B">
        <w:rPr>
          <w:rFonts w:cstheme="minorHAnsi"/>
          <w:color w:val="000000"/>
        </w:rPr>
        <w:t xml:space="preserve">This query lists purchase information including year and purchase_total, it also gives us customers’ name and State resided. </w:t>
      </w:r>
    </w:p>
    <w:p w14:paraId="03614AEC" w14:textId="33E77F24" w:rsidR="00A1324D" w:rsidRPr="00A1324D" w:rsidRDefault="00A1324D" w:rsidP="00A1324D"/>
    <w:p w14:paraId="3D0E459A" w14:textId="4F8C5E50" w:rsidR="00057CD8" w:rsidRPr="00D44DBA" w:rsidRDefault="00A1324D" w:rsidP="00D44DBA">
      <w:pPr>
        <w:spacing w:before="100" w:beforeAutospacing="1" w:after="100" w:afterAutospacing="1"/>
        <w:rPr>
          <w:b/>
          <w:bCs/>
        </w:rPr>
      </w:pPr>
      <w:r w:rsidRPr="00A1324D">
        <w:rPr>
          <w:rFonts w:asciiTheme="minorHAnsi" w:eastAsiaTheme="minorEastAsia" w:hAnsiTheme="minorHAnsi" w:cstheme="minorHAnsi"/>
          <w:b/>
          <w:bCs/>
          <w:color w:val="000000"/>
          <w:lang w:eastAsia="zh-CN"/>
        </w:rPr>
        <w:t>11. Create a query that finds the average and uses one of the following AND, OR, NOT (5 points</w:t>
      </w:r>
      <w:r w:rsidRPr="00A1324D">
        <w:rPr>
          <w:rFonts w:ascii="Lato" w:hAnsi="Lato"/>
          <w:b/>
          <w:bCs/>
          <w:color w:val="2B3A44"/>
        </w:rPr>
        <w:t xml:space="preserve">) </w:t>
      </w:r>
    </w:p>
    <w:p w14:paraId="5AD944E0"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SELECT State, CustomerID, ROUND(AVG(Purchases_Total),2) AS average_total</w:t>
      </w:r>
    </w:p>
    <w:p w14:paraId="5C343025"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orders</w:t>
      </w:r>
    </w:p>
    <w:p w14:paraId="5927F56C"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LEFT JOIN customers</w:t>
      </w:r>
    </w:p>
    <w:p w14:paraId="6CFF2558"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(CustomerID)</w:t>
      </w:r>
    </w:p>
    <w:p w14:paraId="13489D81"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WHERE State IS  NOT 'Texas'</w:t>
      </w:r>
    </w:p>
    <w:p w14:paraId="5DB5D0DA" w14:textId="26CE9583"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GROUP BY State;</w:t>
      </w:r>
    </w:p>
    <w:p w14:paraId="636384C5" w14:textId="33C3CC06" w:rsidR="00706AE0" w:rsidRPr="00F01D72" w:rsidRDefault="00706AE0"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Pr>
          <w:rFonts w:asciiTheme="majorHAnsi" w:hAnsiTheme="majorHAnsi" w:cstheme="majorHAnsi"/>
          <w:noProof/>
          <w:color w:val="000000"/>
        </w:rPr>
        <w:lastRenderedPageBreak/>
        <w:drawing>
          <wp:inline distT="0" distB="0" distL="0" distR="0" wp14:anchorId="7976D63F" wp14:editId="75698DA2">
            <wp:extent cx="5943600" cy="3791585"/>
            <wp:effectExtent l="0" t="0" r="0" b="5715"/>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791585"/>
                    </a:xfrm>
                    <a:prstGeom prst="rect">
                      <a:avLst/>
                    </a:prstGeom>
                  </pic:spPr>
                </pic:pic>
              </a:graphicData>
            </a:graphic>
          </wp:inline>
        </w:drawing>
      </w:r>
    </w:p>
    <w:p w14:paraId="3A32D11D" w14:textId="7351A49B" w:rsidR="007827DD" w:rsidRDefault="00951369"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951369">
        <w:rPr>
          <w:rFonts w:cstheme="minorHAnsi"/>
          <w:b/>
          <w:bCs/>
          <w:color w:val="000000"/>
        </w:rPr>
        <w:t>Explanation</w:t>
      </w:r>
      <w:r>
        <w:rPr>
          <w:rFonts w:cstheme="minorHAnsi"/>
          <w:color w:val="000000"/>
        </w:rPr>
        <w:t xml:space="preserve">: This query </w:t>
      </w:r>
      <w:r w:rsidR="008310E5">
        <w:rPr>
          <w:rFonts w:cstheme="minorHAnsi"/>
          <w:color w:val="000000"/>
        </w:rPr>
        <w:t xml:space="preserve">shows the </w:t>
      </w:r>
      <w:r w:rsidR="00111346">
        <w:rPr>
          <w:rFonts w:cstheme="minorHAnsi"/>
          <w:color w:val="000000"/>
        </w:rPr>
        <w:t xml:space="preserve">average </w:t>
      </w:r>
      <w:r w:rsidR="00A24A93">
        <w:rPr>
          <w:rFonts w:cstheme="minorHAnsi"/>
          <w:color w:val="000000"/>
        </w:rPr>
        <w:t>“purchase_total” of every States except Texas</w:t>
      </w:r>
      <w:r w:rsidR="00162B04">
        <w:rPr>
          <w:rFonts w:cstheme="minorHAnsi"/>
          <w:color w:val="000000"/>
        </w:rPr>
        <w:t xml:space="preserve">. </w:t>
      </w:r>
    </w:p>
    <w:p w14:paraId="249D24AB" w14:textId="77777777" w:rsidR="007827DD" w:rsidRDefault="007827DD"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49179614" w14:textId="77777777" w:rsidR="007827DD" w:rsidRDefault="007827DD"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029EA939" w14:textId="17AA063B" w:rsidR="007827DD" w:rsidRDefault="00F01D72"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w:t>
      </w:r>
    </w:p>
    <w:p w14:paraId="6322FF0E" w14:textId="77777777" w:rsidR="007827DD" w:rsidRDefault="007827DD"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27B6ED12" w14:textId="3A3FE0E9" w:rsidR="00A7324A" w:rsidRPr="00C23C88" w:rsidRDefault="00F75C04" w:rsidP="00C23C88">
      <w:pPr>
        <w:pStyle w:val="NormalWeb"/>
        <w:rPr>
          <w:lang w:eastAsia="en-US"/>
        </w:rPr>
      </w:pPr>
      <w:r>
        <w:rPr>
          <w:rFonts w:ascii="TimesNewRomanPS" w:hAnsi="TimesNewRomanPS"/>
          <w:b/>
          <w:bCs/>
          <w:color w:val="2B72B2"/>
          <w:sz w:val="28"/>
          <w:szCs w:val="28"/>
        </w:rPr>
        <w:br/>
      </w:r>
      <w:r w:rsidRPr="00F75C04">
        <w:rPr>
          <w:rFonts w:ascii="TimesNewRomanPS" w:hAnsi="TimesNewRomanPS"/>
          <w:b/>
          <w:bCs/>
          <w:color w:val="2B72B2"/>
          <w:sz w:val="28"/>
          <w:szCs w:val="28"/>
          <w:lang w:eastAsia="en-US"/>
        </w:rPr>
        <w:t xml:space="preserve">Part 2 — HIV Database Analysis (50 points) </w:t>
      </w:r>
    </w:p>
    <w:p w14:paraId="3B598EA4" w14:textId="396766E4" w:rsidR="00A7324A" w:rsidRPr="00EE4B58" w:rsidRDefault="00EE4B58" w:rsidP="00EE4B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Pr>
          <w:rFonts w:cstheme="minorHAnsi"/>
          <w:b/>
          <w:bCs/>
          <w:color w:val="000000"/>
        </w:rPr>
        <w:t>1.</w:t>
      </w:r>
      <w:r w:rsidR="00A7324A" w:rsidRPr="00EE4B58">
        <w:rPr>
          <w:rFonts w:cstheme="minorHAnsi"/>
          <w:b/>
          <w:bCs/>
          <w:color w:val="000000"/>
        </w:rPr>
        <w:t xml:space="preserve">Look at both data sets what do you observe? How would you join the data? (5 points) </w:t>
      </w:r>
      <w:r w:rsidR="006851E5">
        <w:rPr>
          <w:rFonts w:cstheme="minorHAnsi"/>
          <w:b/>
          <w:bCs/>
          <w:color w:val="000000"/>
        </w:rPr>
        <w:br/>
      </w:r>
    </w:p>
    <w:p w14:paraId="3ECE678C" w14:textId="77777777" w:rsidR="00A7324A" w:rsidRPr="00A7324A" w:rsidRDefault="00A7324A" w:rsidP="00A732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rFonts w:ascii="Menlo" w:hAnsi="Menlo" w:cs="Menlo"/>
          <w:color w:val="000000"/>
          <w:sz w:val="22"/>
          <w:szCs w:val="22"/>
        </w:rPr>
      </w:pPr>
    </w:p>
    <w:p w14:paraId="7458324B" w14:textId="530B8197" w:rsidR="00121A0D" w:rsidRDefault="00121A0D" w:rsidP="00121A0D">
      <w:pPr>
        <w:pStyle w:val="NormalWeb"/>
        <w:spacing w:before="0" w:beforeAutospacing="0" w:after="0" w:afterAutospacing="0"/>
      </w:pPr>
      <w:r>
        <w:rPr>
          <w:sz w:val="22"/>
          <w:szCs w:val="22"/>
        </w:rPr>
        <w:t>CREATE TABLE IF NOT EXISTS country_info(</w:t>
      </w:r>
    </w:p>
    <w:p w14:paraId="768E5683" w14:textId="59416DAA" w:rsidR="00121A0D" w:rsidRDefault="00121A0D" w:rsidP="00121A0D">
      <w:pPr>
        <w:pStyle w:val="NormalWeb"/>
        <w:spacing w:before="0" w:beforeAutospacing="0" w:after="0" w:afterAutospacing="0"/>
      </w:pPr>
      <w:r>
        <w:rPr>
          <w:sz w:val="22"/>
          <w:szCs w:val="22"/>
        </w:rPr>
        <w:t>Country TEXT NOT NULL,</w:t>
      </w:r>
    </w:p>
    <w:p w14:paraId="4D99D5C0" w14:textId="41240BE4" w:rsidR="00121A0D" w:rsidRDefault="00121A0D" w:rsidP="00121A0D">
      <w:pPr>
        <w:pStyle w:val="NormalWeb"/>
        <w:spacing w:before="0" w:beforeAutospacing="0" w:after="0" w:afterAutospacing="0"/>
      </w:pPr>
      <w:r>
        <w:rPr>
          <w:sz w:val="22"/>
          <w:szCs w:val="22"/>
        </w:rPr>
        <w:t>Year INTEGER NOT NULL,</w:t>
      </w:r>
    </w:p>
    <w:p w14:paraId="21AA11D3" w14:textId="229B7B2C" w:rsidR="00121A0D" w:rsidRDefault="00121A0D" w:rsidP="00121A0D">
      <w:pPr>
        <w:pStyle w:val="NormalWeb"/>
        <w:spacing w:before="0" w:beforeAutospacing="0" w:after="0" w:afterAutospacing="0"/>
      </w:pPr>
      <w:r>
        <w:rPr>
          <w:sz w:val="22"/>
          <w:szCs w:val="22"/>
        </w:rPr>
        <w:t>Country_Population DOUBLE NOT NULL,</w:t>
      </w:r>
    </w:p>
    <w:p w14:paraId="61B264EE" w14:textId="2F4E0705" w:rsidR="00121A0D" w:rsidRDefault="00121A0D" w:rsidP="00121A0D">
      <w:pPr>
        <w:pStyle w:val="NormalWeb"/>
        <w:spacing w:before="0" w:beforeAutospacing="0" w:after="0" w:afterAutospacing="0"/>
      </w:pPr>
      <w:r>
        <w:rPr>
          <w:sz w:val="22"/>
          <w:szCs w:val="22"/>
        </w:rPr>
        <w:t>GDP_per_capital DOUBLE NOT NULL,</w:t>
      </w:r>
    </w:p>
    <w:p w14:paraId="070E6F25" w14:textId="532738EE" w:rsidR="00121A0D" w:rsidRDefault="00121A0D" w:rsidP="00121A0D">
      <w:pPr>
        <w:pStyle w:val="NormalWeb"/>
        <w:spacing w:before="0" w:beforeAutospacing="0" w:after="0" w:afterAutospacing="0"/>
      </w:pPr>
      <w:r>
        <w:rPr>
          <w:sz w:val="22"/>
          <w:szCs w:val="22"/>
        </w:rPr>
        <w:t>unemployment_rate DOUBLE NOT NULL,</w:t>
      </w:r>
    </w:p>
    <w:p w14:paraId="3B8E8C31" w14:textId="443CB0C4" w:rsidR="00121A0D" w:rsidRDefault="00121A0D" w:rsidP="00121A0D">
      <w:pPr>
        <w:pStyle w:val="NormalWeb"/>
        <w:spacing w:before="0" w:beforeAutospacing="0" w:after="0" w:afterAutospacing="0"/>
      </w:pPr>
      <w:r>
        <w:rPr>
          <w:sz w:val="22"/>
          <w:szCs w:val="22"/>
        </w:rPr>
        <w:t>School_enrollment_rate DOUBLE NOT NULL</w:t>
      </w:r>
      <w:r w:rsidR="00F218FF">
        <w:rPr>
          <w:rFonts w:asciiTheme="majorHAnsi" w:hAnsiTheme="majorHAnsi" w:cstheme="majorHAnsi"/>
          <w:color w:val="000000" w:themeColor="text1"/>
          <w:sz w:val="22"/>
          <w:szCs w:val="22"/>
        </w:rPr>
        <w:t>,</w:t>
      </w:r>
      <w:ins w:id="1" w:author="Sita Karan Patel">
        <w:r>
          <w:rPr>
            <w:sz w:val="22"/>
            <w:szCs w:val="22"/>
          </w:rPr>
          <w:t>),</w:t>
        </w:r>
      </w:ins>
    </w:p>
    <w:p w14:paraId="3D58C214" w14:textId="5C28D8F9" w:rsidR="00F218FF" w:rsidRPr="00F218FF" w:rsidRDefault="00F218FF" w:rsidP="00F218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sidRPr="00F218FF">
        <w:rPr>
          <w:rFonts w:asciiTheme="majorHAnsi" w:hAnsiTheme="majorHAnsi" w:cstheme="majorHAnsi"/>
          <w:color w:val="000000"/>
          <w:sz w:val="22"/>
          <w:szCs w:val="22"/>
        </w:rPr>
        <w:t>PRIMARY KEY(Country, Year</w:t>
      </w:r>
      <w:r>
        <w:rPr>
          <w:rFonts w:asciiTheme="majorHAnsi" w:hAnsiTheme="majorHAnsi" w:cstheme="majorHAnsi"/>
          <w:color w:val="000000"/>
          <w:sz w:val="22"/>
          <w:szCs w:val="22"/>
        </w:rPr>
        <w:t>)</w:t>
      </w:r>
      <w:r w:rsidRPr="00F218FF">
        <w:rPr>
          <w:rFonts w:asciiTheme="majorHAnsi" w:hAnsiTheme="majorHAnsi" w:cstheme="majorHAnsi"/>
          <w:color w:val="000000"/>
          <w:sz w:val="22"/>
          <w:szCs w:val="22"/>
        </w:rPr>
        <w:t>);</w:t>
      </w:r>
    </w:p>
    <w:p w14:paraId="4BBD7969" w14:textId="77777777" w:rsidR="00121A0D" w:rsidRDefault="00121A0D" w:rsidP="00121A0D">
      <w:pPr>
        <w:pStyle w:val="NormalWeb"/>
        <w:spacing w:before="0" w:beforeAutospacing="0" w:after="0" w:afterAutospacing="0"/>
      </w:pPr>
      <w:r>
        <w:t>PRIMARY KEY(Country, Year)</w:t>
      </w:r>
      <w:r>
        <w:rPr>
          <w:sz w:val="22"/>
          <w:szCs w:val="22"/>
        </w:rPr>
        <w:t>;</w:t>
      </w:r>
    </w:p>
    <w:p w14:paraId="1E69B181" w14:textId="083EF00D" w:rsidR="00121A0D" w:rsidRPr="00F01D72" w:rsidRDefault="00121A0D" w:rsidP="00121A0D">
      <w:pPr>
        <w:pStyle w:val="NormalWeb"/>
        <w:spacing w:before="0" w:beforeAutospacing="0" w:after="0" w:afterAutospacing="0"/>
        <w:rPr>
          <w:rFonts w:asciiTheme="majorHAnsi" w:hAnsiTheme="majorHAnsi" w:cstheme="majorHAnsi"/>
          <w:color w:val="000000" w:themeColor="text1"/>
          <w:sz w:val="22"/>
          <w:szCs w:val="22"/>
        </w:rPr>
      </w:pPr>
    </w:p>
    <w:p w14:paraId="72832735" w14:textId="044AFE1E" w:rsidR="21843C91" w:rsidRPr="00F01D72" w:rsidRDefault="21843C91" w:rsidP="21843C91">
      <w:pPr>
        <w:rPr>
          <w:rFonts w:asciiTheme="majorHAnsi" w:hAnsiTheme="majorHAnsi" w:cstheme="majorHAnsi"/>
          <w:color w:val="000000" w:themeColor="text1"/>
          <w:sz w:val="22"/>
          <w:szCs w:val="22"/>
        </w:rPr>
      </w:pPr>
      <w:r w:rsidRPr="00F01D72">
        <w:rPr>
          <w:rFonts w:asciiTheme="majorHAnsi" w:hAnsiTheme="majorHAnsi" w:cstheme="majorHAnsi"/>
          <w:color w:val="000000" w:themeColor="text1"/>
          <w:sz w:val="22"/>
          <w:szCs w:val="22"/>
        </w:rPr>
        <w:t>.mode csv</w:t>
      </w:r>
    </w:p>
    <w:p w14:paraId="189066C2" w14:textId="476CC730" w:rsidR="21843C91" w:rsidRDefault="21843C91" w:rsidP="21843C91">
      <w:pPr>
        <w:rPr>
          <w:rFonts w:asciiTheme="majorHAnsi" w:hAnsiTheme="majorHAnsi" w:cstheme="majorHAnsi"/>
          <w:color w:val="000000" w:themeColor="text1"/>
          <w:sz w:val="22"/>
          <w:szCs w:val="22"/>
        </w:rPr>
      </w:pPr>
      <w:r w:rsidRPr="00F01D72">
        <w:rPr>
          <w:rFonts w:asciiTheme="majorHAnsi" w:hAnsiTheme="majorHAnsi" w:cstheme="majorHAnsi"/>
          <w:color w:val="000000" w:themeColor="text1"/>
          <w:sz w:val="22"/>
          <w:szCs w:val="22"/>
        </w:rPr>
        <w:t>.import  -skip 1 /Users/yanlingzhou/Downloads/country_info.csv country_info</w:t>
      </w:r>
    </w:p>
    <w:p w14:paraId="55AF9E5C" w14:textId="378ACC01" w:rsidR="0047603F" w:rsidRPr="00F01D72" w:rsidRDefault="0047603F" w:rsidP="21843C91">
      <w:pPr>
        <w:rPr>
          <w:rFonts w:asciiTheme="majorHAnsi" w:hAnsiTheme="majorHAnsi" w:cstheme="majorHAnsi"/>
        </w:rPr>
      </w:pPr>
      <w:r>
        <w:rPr>
          <w:rFonts w:asciiTheme="majorHAnsi" w:hAnsiTheme="majorHAnsi" w:cstheme="majorHAnsi"/>
          <w:noProof/>
        </w:rPr>
        <w:lastRenderedPageBreak/>
        <w:drawing>
          <wp:inline distT="0" distB="0" distL="0" distR="0" wp14:anchorId="62C120C5" wp14:editId="79AAF3F1">
            <wp:extent cx="5943600" cy="3183255"/>
            <wp:effectExtent l="12700" t="12700" r="12700" b="171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183255"/>
                    </a:xfrm>
                    <a:prstGeom prst="rect">
                      <a:avLst/>
                    </a:prstGeom>
                    <a:ln>
                      <a:solidFill>
                        <a:schemeClr val="accent1"/>
                      </a:solidFill>
                    </a:ln>
                  </pic:spPr>
                </pic:pic>
              </a:graphicData>
            </a:graphic>
          </wp:inline>
        </w:drawing>
      </w:r>
    </w:p>
    <w:p w14:paraId="05B36475" w14:textId="71C61F82" w:rsidR="21843C91" w:rsidRPr="00F01D72" w:rsidRDefault="21843C91" w:rsidP="21843C91">
      <w:pPr>
        <w:rPr>
          <w:rFonts w:asciiTheme="majorHAnsi" w:hAnsiTheme="majorHAnsi" w:cstheme="majorHAnsi"/>
          <w:color w:val="000000" w:themeColor="text1"/>
          <w:sz w:val="22"/>
          <w:szCs w:val="22"/>
        </w:rPr>
      </w:pPr>
    </w:p>
    <w:p w14:paraId="06552D4B" w14:textId="77777777" w:rsidR="00121A0D" w:rsidRDefault="00121A0D" w:rsidP="00121A0D">
      <w:pPr>
        <w:pStyle w:val="NormalWeb"/>
        <w:spacing w:before="0" w:beforeAutospacing="0" w:after="0" w:afterAutospacing="0"/>
      </w:pPr>
      <w:r>
        <w:t>.import  -skip 1 /Users/yanlingzhou/Downloads/country_info.csv </w:t>
      </w:r>
      <w:r>
        <w:rPr>
          <w:sz w:val="22"/>
          <w:szCs w:val="22"/>
        </w:rPr>
        <w:t>country_info</w:t>
      </w:r>
    </w:p>
    <w:p w14:paraId="14926E67" w14:textId="50A2185E" w:rsidR="0055575C" w:rsidRPr="00F01D72" w:rsidRDefault="0055575C">
      <w:pPr>
        <w:rPr>
          <w:rFonts w:asciiTheme="majorHAnsi" w:hAnsiTheme="majorHAnsi" w:cstheme="majorHAnsi"/>
          <w:color w:val="000000"/>
          <w:sz w:val="22"/>
          <w:szCs w:val="22"/>
        </w:rPr>
      </w:pPr>
    </w:p>
    <w:p w14:paraId="7CD14A8A" w14:textId="77777777" w:rsidR="0048776B" w:rsidRPr="00F01D72" w:rsidRDefault="0055575C"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sz w:val="22"/>
          <w:szCs w:val="22"/>
        </w:rPr>
      </w:pPr>
      <w:r w:rsidRPr="00F01D72">
        <w:rPr>
          <w:rFonts w:asciiTheme="majorHAnsi" w:hAnsiTheme="majorHAnsi" w:cstheme="majorHAnsi"/>
          <w:color w:val="000000" w:themeColor="text1"/>
          <w:sz w:val="22"/>
          <w:szCs w:val="22"/>
        </w:rPr>
        <w:t xml:space="preserve">CREATE TABLE </w:t>
      </w:r>
      <w:r w:rsidR="2311577C" w:rsidRPr="00F01D72">
        <w:rPr>
          <w:rFonts w:asciiTheme="majorHAnsi" w:hAnsiTheme="majorHAnsi" w:cstheme="majorHAnsi"/>
          <w:color w:val="000000" w:themeColor="text1"/>
          <w:sz w:val="22"/>
          <w:szCs w:val="22"/>
        </w:rPr>
        <w:t>IF NOT EXISTS HIV</w:t>
      </w:r>
      <w:r w:rsidRPr="00F01D72">
        <w:rPr>
          <w:rFonts w:asciiTheme="majorHAnsi" w:hAnsiTheme="majorHAnsi" w:cstheme="majorHAnsi"/>
          <w:color w:val="000000" w:themeColor="text1"/>
          <w:sz w:val="22"/>
          <w:szCs w:val="22"/>
        </w:rPr>
        <w:t>_info(</w:t>
      </w:r>
    </w:p>
    <w:p w14:paraId="2010D909" w14:textId="77777777" w:rsidR="0048776B" w:rsidRPr="00F01D72" w:rsidRDefault="0055575C"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sidRPr="00F01D72">
        <w:rPr>
          <w:rFonts w:asciiTheme="majorHAnsi" w:hAnsiTheme="majorHAnsi" w:cstheme="majorHAnsi"/>
          <w:color w:val="000000"/>
          <w:sz w:val="22"/>
          <w:szCs w:val="22"/>
        </w:rPr>
        <w:t>Country TEXT NOT NULL,</w:t>
      </w:r>
    </w:p>
    <w:p w14:paraId="6BCB2FF3" w14:textId="77777777" w:rsidR="00121A0D" w:rsidRPr="001035AE" w:rsidRDefault="00121A0D" w:rsidP="001035AE">
      <w:pPr>
        <w:pStyle w:val="NormalWeb"/>
        <w:spacing w:before="0" w:beforeAutospacing="0" w:after="0" w:afterAutospacing="0"/>
        <w:rPr>
          <w:sz w:val="22"/>
          <w:szCs w:val="22"/>
        </w:rPr>
      </w:pPr>
    </w:p>
    <w:p w14:paraId="2AC397F0"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CREATE TABLE IF NOT EXISTS country_info( </w:t>
      </w:r>
    </w:p>
    <w:p w14:paraId="2CA8A030"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Country TEXT NOT NULL, </w:t>
      </w:r>
    </w:p>
    <w:p w14:paraId="5C162EA6"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Year INTEGER NOT NULL, </w:t>
      </w:r>
    </w:p>
    <w:p w14:paraId="5A086EA5"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Country_Population DOUBLE NOT NULL, </w:t>
      </w:r>
    </w:p>
    <w:p w14:paraId="10898FB4"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GDP_per_capital DOUBLE NOT NULL, </w:t>
      </w:r>
    </w:p>
    <w:p w14:paraId="085AA51D"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unemployment_rate DOUBLE NOT NULL, </w:t>
      </w:r>
    </w:p>
    <w:p w14:paraId="187D1045"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School_enrollment_rate DOUBLE NOT NULL), </w:t>
      </w:r>
    </w:p>
    <w:p w14:paraId="10E5EC87"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PRIMARY KEY(Country, Year); </w:t>
      </w:r>
    </w:p>
    <w:p w14:paraId="5FAFB921" w14:textId="77777777" w:rsidR="00121A0D" w:rsidRPr="00121A0D" w:rsidRDefault="00121A0D" w:rsidP="001035AE">
      <w:pPr>
        <w:pStyle w:val="NormalWeb"/>
        <w:spacing w:before="0" w:beforeAutospacing="0" w:after="0" w:afterAutospacing="0"/>
        <w:rPr>
          <w:sz w:val="22"/>
          <w:szCs w:val="22"/>
        </w:rPr>
      </w:pPr>
    </w:p>
    <w:p w14:paraId="735E08C4" w14:textId="77777777" w:rsidR="00121A0D" w:rsidRPr="00121A0D" w:rsidRDefault="00121A0D" w:rsidP="001035AE">
      <w:pPr>
        <w:pStyle w:val="NormalWeb"/>
        <w:spacing w:before="0" w:beforeAutospacing="0" w:after="0" w:afterAutospacing="0"/>
        <w:rPr>
          <w:sz w:val="22"/>
          <w:szCs w:val="22"/>
        </w:rPr>
      </w:pPr>
    </w:p>
    <w:p w14:paraId="798348FA"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.mode csv </w:t>
      </w:r>
    </w:p>
    <w:p w14:paraId="3C938FBD"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.import  -skip 1 /Users/yanlingzhou/Downloads/country_info.csv country_info </w:t>
      </w:r>
    </w:p>
    <w:p w14:paraId="03FE1550" w14:textId="77777777" w:rsidR="00121A0D" w:rsidRPr="00121A0D" w:rsidRDefault="00121A0D" w:rsidP="001035AE">
      <w:pPr>
        <w:pStyle w:val="NormalWeb"/>
        <w:spacing w:before="0" w:beforeAutospacing="0" w:after="0" w:afterAutospacing="0"/>
        <w:rPr>
          <w:sz w:val="22"/>
          <w:szCs w:val="22"/>
        </w:rPr>
      </w:pPr>
    </w:p>
    <w:p w14:paraId="458454C3" w14:textId="77777777" w:rsidR="00121A0D" w:rsidRPr="00121A0D" w:rsidRDefault="00121A0D" w:rsidP="001035AE">
      <w:pPr>
        <w:pStyle w:val="NormalWeb"/>
        <w:spacing w:before="0" w:beforeAutospacing="0" w:after="0" w:afterAutospacing="0"/>
        <w:rPr>
          <w:sz w:val="22"/>
          <w:szCs w:val="22"/>
        </w:rPr>
      </w:pPr>
    </w:p>
    <w:p w14:paraId="00B4873F"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CREATE TABLE IF NOT EXISTS HIV_info( </w:t>
      </w:r>
    </w:p>
    <w:p w14:paraId="28B53D87"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Country TEXT NOT NULL, </w:t>
      </w:r>
    </w:p>
    <w:p w14:paraId="0A0988E5" w14:textId="615BC0E7" w:rsidR="00121A0D" w:rsidRPr="00121A0D" w:rsidRDefault="00121A0D" w:rsidP="001035AE">
      <w:pPr>
        <w:pStyle w:val="NormalWeb"/>
        <w:spacing w:before="0" w:beforeAutospacing="0" w:after="0" w:afterAutospacing="0"/>
        <w:rPr>
          <w:sz w:val="22"/>
          <w:szCs w:val="22"/>
        </w:rPr>
      </w:pPr>
      <w:r w:rsidRPr="00121A0D">
        <w:rPr>
          <w:sz w:val="22"/>
          <w:szCs w:val="22"/>
        </w:rPr>
        <w:t xml:space="preserve">Year INTEGER NOT NULL, </w:t>
      </w:r>
    </w:p>
    <w:p w14:paraId="2AD580F9" w14:textId="3F2E33BC" w:rsidR="00121A0D" w:rsidRPr="00121A0D" w:rsidRDefault="00121A0D" w:rsidP="001035AE">
      <w:pPr>
        <w:pStyle w:val="NormalWeb"/>
        <w:spacing w:before="0" w:beforeAutospacing="0" w:after="0" w:afterAutospacing="0"/>
        <w:rPr>
          <w:sz w:val="22"/>
          <w:szCs w:val="22"/>
        </w:rPr>
      </w:pPr>
      <w:r w:rsidRPr="00121A0D">
        <w:rPr>
          <w:sz w:val="22"/>
          <w:szCs w:val="22"/>
        </w:rPr>
        <w:t xml:space="preserve">Living_with_HIV DOUBLE NOT NULL, </w:t>
      </w:r>
    </w:p>
    <w:p w14:paraId="5BC1AABF" w14:textId="6D21374E"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Death_lessthan_5 DOUBLE NOT NULL, </w:t>
      </w:r>
    </w:p>
    <w:p w14:paraId="4CC6BA8E" w14:textId="2618B34F" w:rsidR="0055575C" w:rsidRPr="00F01D72" w:rsidRDefault="0055575C"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del w:id="2" w:author="Sita Karan Patel"/>
          <w:rFonts w:asciiTheme="majorHAnsi" w:hAnsiTheme="majorHAnsi" w:cstheme="majorHAnsi"/>
          <w:color w:val="000000"/>
          <w:sz w:val="22"/>
          <w:szCs w:val="22"/>
        </w:rPr>
      </w:pPr>
      <w:del w:id="3" w:author="Sita Karan Patel">
        <w:r w:rsidRPr="00F01D72">
          <w:rPr>
            <w:rFonts w:asciiTheme="majorHAnsi" w:hAnsiTheme="majorHAnsi" w:cstheme="majorHAnsi"/>
            <w:color w:val="000000" w:themeColor="text1"/>
            <w:sz w:val="22"/>
            <w:szCs w:val="22"/>
          </w:rPr>
          <w:delText xml:space="preserve">Death_greater_equal_70 </w:delText>
        </w:r>
        <w:r w:rsidR="2311577C" w:rsidRPr="00F01D72">
          <w:rPr>
            <w:rFonts w:asciiTheme="majorHAnsi" w:hAnsiTheme="majorHAnsi" w:cstheme="majorHAnsi"/>
            <w:color w:val="000000" w:themeColor="text1"/>
            <w:sz w:val="22"/>
            <w:szCs w:val="22"/>
          </w:rPr>
          <w:delText>DOUBLE</w:delText>
        </w:r>
        <w:r w:rsidRPr="00F01D72">
          <w:rPr>
            <w:rFonts w:asciiTheme="majorHAnsi" w:hAnsiTheme="majorHAnsi" w:cstheme="majorHAnsi"/>
            <w:color w:val="000000" w:themeColor="text1"/>
            <w:sz w:val="22"/>
            <w:szCs w:val="22"/>
          </w:rPr>
          <w:delText xml:space="preserve"> NOT NULL,</w:delText>
        </w:r>
      </w:del>
    </w:p>
    <w:p w14:paraId="4915FAF0" w14:textId="77777777" w:rsidR="0055575C" w:rsidRPr="00F01D72" w:rsidRDefault="0055575C"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sidRPr="00F01D72">
        <w:rPr>
          <w:rFonts w:asciiTheme="majorHAnsi" w:hAnsiTheme="majorHAnsi" w:cstheme="majorHAnsi"/>
          <w:color w:val="000000" w:themeColor="text1"/>
          <w:sz w:val="22"/>
          <w:szCs w:val="22"/>
        </w:rPr>
        <w:t xml:space="preserve">Infected_with_HIV </w:t>
      </w:r>
      <w:r w:rsidR="2311577C" w:rsidRPr="00F01D72">
        <w:rPr>
          <w:rFonts w:asciiTheme="majorHAnsi" w:hAnsiTheme="majorHAnsi" w:cstheme="majorHAnsi"/>
          <w:color w:val="000000" w:themeColor="text1"/>
          <w:sz w:val="22"/>
          <w:szCs w:val="22"/>
        </w:rPr>
        <w:t>DOUBLE</w:t>
      </w:r>
      <w:r w:rsidRPr="00F01D72">
        <w:rPr>
          <w:rFonts w:asciiTheme="majorHAnsi" w:hAnsiTheme="majorHAnsi" w:cstheme="majorHAnsi"/>
          <w:color w:val="000000" w:themeColor="text1"/>
          <w:sz w:val="22"/>
          <w:szCs w:val="22"/>
        </w:rPr>
        <w:t xml:space="preserve"> NOT NULL</w:t>
      </w:r>
      <w:r w:rsidR="00F218FF">
        <w:rPr>
          <w:rFonts w:asciiTheme="majorHAnsi" w:hAnsiTheme="majorHAnsi" w:cstheme="majorHAnsi"/>
          <w:color w:val="000000" w:themeColor="text1"/>
          <w:sz w:val="22"/>
          <w:szCs w:val="22"/>
        </w:rPr>
        <w:t>,</w:t>
      </w:r>
    </w:p>
    <w:p w14:paraId="3AF46985" w14:textId="77777777" w:rsidR="008138C1" w:rsidRPr="008138C1" w:rsidRDefault="008138C1" w:rsidP="008138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sidRPr="031D94F4">
        <w:rPr>
          <w:rFonts w:asciiTheme="majorHAnsi" w:hAnsiTheme="majorHAnsi" w:cstheme="majorBidi"/>
          <w:color w:val="000000" w:themeColor="text1"/>
          <w:sz w:val="22"/>
          <w:szCs w:val="22"/>
        </w:rPr>
        <w:t>FOREIGN KEY</w:t>
      </w:r>
      <w:r w:rsidRPr="008138C1">
        <w:rPr>
          <w:rFonts w:asciiTheme="majorHAnsi" w:hAnsiTheme="majorHAnsi" w:cstheme="majorHAnsi"/>
          <w:color w:val="000000"/>
          <w:sz w:val="22"/>
          <w:szCs w:val="22"/>
        </w:rPr>
        <w:t>("</w:t>
      </w:r>
      <w:r w:rsidRPr="031D94F4">
        <w:rPr>
          <w:rFonts w:asciiTheme="majorHAnsi" w:hAnsiTheme="majorHAnsi" w:cstheme="majorBidi"/>
          <w:color w:val="000000" w:themeColor="text1"/>
          <w:sz w:val="22"/>
          <w:szCs w:val="22"/>
        </w:rPr>
        <w:t>Year</w:t>
      </w:r>
      <w:r w:rsidRPr="008138C1">
        <w:rPr>
          <w:rFonts w:asciiTheme="majorHAnsi" w:hAnsiTheme="majorHAnsi" w:cstheme="majorHAnsi"/>
          <w:color w:val="000000"/>
          <w:sz w:val="22"/>
          <w:szCs w:val="22"/>
        </w:rPr>
        <w:t>")</w:t>
      </w:r>
      <w:r w:rsidRPr="031D94F4">
        <w:rPr>
          <w:rFonts w:asciiTheme="majorHAnsi" w:hAnsiTheme="majorHAnsi" w:cstheme="majorBidi"/>
          <w:color w:val="000000" w:themeColor="text1"/>
          <w:sz w:val="22"/>
          <w:szCs w:val="22"/>
        </w:rPr>
        <w:t xml:space="preserve"> REFERENCES </w:t>
      </w:r>
      <w:r w:rsidRPr="008138C1">
        <w:rPr>
          <w:rFonts w:asciiTheme="majorHAnsi" w:hAnsiTheme="majorHAnsi" w:cstheme="majorHAnsi"/>
          <w:color w:val="000000"/>
          <w:sz w:val="22"/>
          <w:szCs w:val="22"/>
        </w:rPr>
        <w:t>"</w:t>
      </w:r>
      <w:r w:rsidRPr="031D94F4">
        <w:rPr>
          <w:rFonts w:asciiTheme="majorHAnsi" w:hAnsiTheme="majorHAnsi" w:cstheme="majorBidi"/>
          <w:color w:val="000000" w:themeColor="text1"/>
          <w:sz w:val="22"/>
          <w:szCs w:val="22"/>
        </w:rPr>
        <w:t>country_info</w:t>
      </w:r>
      <w:r w:rsidRPr="008138C1">
        <w:rPr>
          <w:rFonts w:asciiTheme="majorHAnsi" w:hAnsiTheme="majorHAnsi" w:cstheme="majorHAnsi"/>
          <w:color w:val="000000"/>
          <w:sz w:val="22"/>
          <w:szCs w:val="22"/>
        </w:rPr>
        <w:t>"("Year"),</w:t>
      </w:r>
    </w:p>
    <w:p w14:paraId="04FF57BA" w14:textId="201A1E6A" w:rsidR="0055575C" w:rsidRPr="009734DD" w:rsidRDefault="008138C1"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Bidi"/>
          <w:color w:val="000000"/>
          <w:sz w:val="22"/>
          <w:szCs w:val="22"/>
        </w:rPr>
      </w:pPr>
      <w:r w:rsidRPr="008138C1">
        <w:rPr>
          <w:rFonts w:asciiTheme="majorHAnsi" w:hAnsiTheme="majorHAnsi" w:cstheme="majorHAnsi"/>
          <w:color w:val="000000"/>
          <w:sz w:val="22"/>
          <w:szCs w:val="22"/>
        </w:rPr>
        <w:t>FOREIGN KEY("Country") REFERENCES "country_info"("</w:t>
      </w:r>
      <w:r w:rsidRPr="031D94F4">
        <w:rPr>
          <w:rFonts w:asciiTheme="majorHAnsi" w:hAnsiTheme="majorHAnsi" w:cstheme="majorBidi"/>
          <w:color w:val="000000" w:themeColor="text1"/>
          <w:sz w:val="22"/>
          <w:szCs w:val="22"/>
        </w:rPr>
        <w:t>Country</w:t>
      </w:r>
      <w:r w:rsidRPr="008138C1">
        <w:rPr>
          <w:rFonts w:asciiTheme="majorHAnsi" w:hAnsiTheme="majorHAnsi" w:cstheme="majorHAnsi"/>
          <w:color w:val="000000"/>
          <w:sz w:val="22"/>
          <w:szCs w:val="22"/>
        </w:rPr>
        <w:t>")</w:t>
      </w:r>
      <w:r w:rsidR="00F6318C" w:rsidRPr="00F6318C">
        <w:rPr>
          <w:rFonts w:asciiTheme="majorHAnsi" w:hAnsiTheme="majorHAnsi" w:cstheme="majorHAnsi"/>
          <w:color w:val="000000"/>
          <w:sz w:val="22"/>
          <w:szCs w:val="22"/>
        </w:rPr>
        <w:t>);</w:t>
      </w:r>
    </w:p>
    <w:p w14:paraId="186473A6"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Death_greater_equal_70 DOUBLE NOT NULL, </w:t>
      </w:r>
    </w:p>
    <w:p w14:paraId="60B56199"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Death_5_to_14 DOUBLE NOT NULL, </w:t>
      </w:r>
    </w:p>
    <w:p w14:paraId="296E1090"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Death_15_to_49 DOUBLE NOT NULL, </w:t>
      </w:r>
    </w:p>
    <w:p w14:paraId="7E7E1FF4"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Death_50_to_69 DOUBLE NOT NULL, </w:t>
      </w:r>
    </w:p>
    <w:p w14:paraId="479CC3F5"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Death_total DOUBLE NOT NULL, </w:t>
      </w:r>
    </w:p>
    <w:p w14:paraId="641672A1"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New_infection DOUBLE NOT NULL, </w:t>
      </w:r>
    </w:p>
    <w:p w14:paraId="4C388884"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Infected_with_HIV DOUBLE NOT NULL), </w:t>
      </w:r>
    </w:p>
    <w:p w14:paraId="2FDA1DB9"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FOREIGN KEY(Country,Year) REFERENCES country_info(Country,Year); </w:t>
      </w:r>
    </w:p>
    <w:p w14:paraId="5DB32004" w14:textId="77777777" w:rsidR="00121A0D" w:rsidRPr="00121A0D" w:rsidRDefault="00121A0D" w:rsidP="001035AE">
      <w:pPr>
        <w:pStyle w:val="NormalWeb"/>
        <w:spacing w:before="0" w:beforeAutospacing="0" w:after="0" w:afterAutospacing="0"/>
        <w:rPr>
          <w:sz w:val="22"/>
          <w:szCs w:val="22"/>
        </w:rPr>
      </w:pPr>
    </w:p>
    <w:p w14:paraId="3BE0232D"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.mode csv </w:t>
      </w:r>
    </w:p>
    <w:p w14:paraId="55436BD4" w14:textId="11B210E4" w:rsidR="00121A0D" w:rsidRPr="00121A0D" w:rsidRDefault="00121A0D" w:rsidP="001035AE">
      <w:pPr>
        <w:pStyle w:val="NormalWeb"/>
        <w:spacing w:before="0" w:beforeAutospacing="0" w:after="0" w:afterAutospacing="0"/>
        <w:rPr>
          <w:sz w:val="22"/>
          <w:szCs w:val="22"/>
        </w:rPr>
      </w:pPr>
      <w:r w:rsidRPr="00121A0D">
        <w:rPr>
          <w:sz w:val="22"/>
          <w:szCs w:val="22"/>
        </w:rPr>
        <w:t>.import -skip 1 /Users/yanlingzhou/Downloads/HIV_info.csv HIV_info</w:t>
      </w:r>
    </w:p>
    <w:p w14:paraId="0855DA8A" w14:textId="7DF919DC" w:rsidR="000C3797" w:rsidRPr="00F01D72" w:rsidRDefault="000C3797"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Pr>
          <w:rFonts w:asciiTheme="majorHAnsi" w:hAnsiTheme="majorHAnsi" w:cstheme="majorHAnsi"/>
          <w:noProof/>
          <w:color w:val="000000"/>
          <w:sz w:val="22"/>
          <w:szCs w:val="22"/>
        </w:rPr>
        <w:drawing>
          <wp:inline distT="0" distB="0" distL="0" distR="0" wp14:anchorId="5861F6CB" wp14:editId="3867FDD7">
            <wp:extent cx="5943600" cy="3568065"/>
            <wp:effectExtent l="12700" t="12700" r="12700" b="1333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68065"/>
                    </a:xfrm>
                    <a:prstGeom prst="rect">
                      <a:avLst/>
                    </a:prstGeom>
                    <a:ln>
                      <a:solidFill>
                        <a:schemeClr val="accent1"/>
                      </a:solidFill>
                    </a:ln>
                  </pic:spPr>
                </pic:pic>
              </a:graphicData>
            </a:graphic>
          </wp:inline>
        </w:drawing>
      </w:r>
    </w:p>
    <w:p w14:paraId="73329698" w14:textId="76C84C29" w:rsidR="0055575C" w:rsidRPr="001035AE" w:rsidRDefault="0055575C" w:rsidP="001035AE">
      <w:pPr>
        <w:pStyle w:val="NormalWeb"/>
        <w:spacing w:before="0" w:beforeAutospacing="0" w:after="0" w:afterAutospacing="0"/>
        <w:rPr>
          <w:sz w:val="22"/>
          <w:szCs w:val="22"/>
        </w:rPr>
      </w:pPr>
    </w:p>
    <w:p w14:paraId="2010BB21" w14:textId="1DE41574" w:rsidR="0055575C" w:rsidRPr="001035AE" w:rsidRDefault="0055575C" w:rsidP="001035AE">
      <w:pPr>
        <w:pStyle w:val="NormalWeb"/>
        <w:spacing w:before="0" w:beforeAutospacing="0" w:after="0" w:afterAutospacing="0"/>
        <w:rPr>
          <w:sz w:val="22"/>
          <w:szCs w:val="22"/>
        </w:rPr>
      </w:pPr>
      <w:r w:rsidRPr="001035AE">
        <w:rPr>
          <w:sz w:val="22"/>
          <w:szCs w:val="22"/>
        </w:rPr>
        <w:t>SELECT * FROM country_info LEFT JOIN HIV_info using (Country,Year);</w:t>
      </w:r>
    </w:p>
    <w:p w14:paraId="320A8112" w14:textId="79911592" w:rsidR="00A264D3" w:rsidRPr="00F01D72" w:rsidRDefault="00EC3EE8"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Pr>
          <w:rFonts w:asciiTheme="majorHAnsi" w:hAnsiTheme="majorHAnsi" w:cstheme="majorHAnsi"/>
          <w:noProof/>
          <w:color w:val="000000"/>
          <w:sz w:val="22"/>
          <w:szCs w:val="22"/>
        </w:rPr>
        <w:drawing>
          <wp:inline distT="0" distB="0" distL="0" distR="0" wp14:anchorId="4DF56FCF" wp14:editId="014EAA41">
            <wp:extent cx="6435665" cy="3263900"/>
            <wp:effectExtent l="12700" t="12700" r="16510" b="1270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1087" cy="3266650"/>
                    </a:xfrm>
                    <a:prstGeom prst="rect">
                      <a:avLst/>
                    </a:prstGeom>
                    <a:ln>
                      <a:solidFill>
                        <a:schemeClr val="accent1"/>
                      </a:solidFill>
                    </a:ln>
                  </pic:spPr>
                </pic:pic>
              </a:graphicData>
            </a:graphic>
          </wp:inline>
        </w:drawing>
      </w:r>
    </w:p>
    <w:p w14:paraId="10E34D58" w14:textId="7B1ADD31" w:rsidR="008A48A6" w:rsidRPr="001035AE" w:rsidRDefault="008A48A6" w:rsidP="001035AE">
      <w:pPr>
        <w:pStyle w:val="NormalWeb"/>
        <w:spacing w:before="0" w:beforeAutospacing="0" w:after="0" w:afterAutospacing="0"/>
        <w:rPr>
          <w:sz w:val="22"/>
          <w:szCs w:val="22"/>
        </w:rPr>
      </w:pPr>
    </w:p>
    <w:p w14:paraId="2A985F9C" w14:textId="22FB9FEA" w:rsidR="008A48A6" w:rsidRPr="001035AE" w:rsidRDefault="007C76E2" w:rsidP="001035AE">
      <w:pPr>
        <w:pStyle w:val="NormalWeb"/>
        <w:spacing w:before="0" w:beforeAutospacing="0" w:after="0" w:afterAutospacing="0"/>
        <w:rPr>
          <w:sz w:val="22"/>
          <w:szCs w:val="22"/>
        </w:rPr>
      </w:pPr>
      <w:r w:rsidRPr="007C76E2">
        <w:rPr>
          <w:rFonts w:asciiTheme="majorHAnsi" w:hAnsiTheme="majorHAnsi" w:cstheme="majorHAnsi"/>
          <w:b/>
          <w:bCs/>
          <w:color w:val="000000"/>
        </w:rPr>
        <w:t>Explanation:</w:t>
      </w:r>
      <w:r w:rsidR="008A48A6" w:rsidRPr="001035AE">
        <w:rPr>
          <w:sz w:val="22"/>
          <w:szCs w:val="22"/>
        </w:rPr>
        <w:t xml:space="preserve"> </w:t>
      </w:r>
      <w:r w:rsidR="000C41B4" w:rsidRPr="001035AE">
        <w:rPr>
          <w:sz w:val="22"/>
          <w:szCs w:val="22"/>
        </w:rPr>
        <w:t>T</w:t>
      </w:r>
      <w:r w:rsidR="008A48A6" w:rsidRPr="001035AE">
        <w:rPr>
          <w:sz w:val="22"/>
          <w:szCs w:val="22"/>
        </w:rPr>
        <w:t xml:space="preserve">he country_info dataset contains six variables which are: country, year, country population, GDP per capital, unemployment rate, school enrollment rate. The HIV_info dataset has 11 variables which are: Country, Year, Living with HIV, Death less than 5, Death 5 to 14, Death 15 to 49, Death 50 to 69, Death greater or equal 70, Death total, New infection, Infected with HIV. Both datasets have the variables country and Year, therefore, the duplicate variables are removed when join the data. Because we want to keep all the data from both data sets, and full outer join CANNOT be used in sqlite, we choose to use outer(left) join to join the data. </w:t>
      </w:r>
    </w:p>
    <w:p w14:paraId="3E425E03" w14:textId="77777777" w:rsidR="0055575C" w:rsidRPr="001035AE" w:rsidRDefault="0055575C" w:rsidP="001035AE">
      <w:pPr>
        <w:pStyle w:val="NormalWeb"/>
        <w:spacing w:before="0" w:beforeAutospacing="0" w:after="0" w:afterAutospacing="0"/>
        <w:rPr>
          <w:sz w:val="22"/>
          <w:szCs w:val="22"/>
        </w:rPr>
      </w:pPr>
    </w:p>
    <w:p w14:paraId="1E12B7D9" w14:textId="2A914384" w:rsidR="00664219" w:rsidRDefault="00664219"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3BDE4C2D" w14:textId="2ABC234A" w:rsidR="0055575C" w:rsidRDefault="0055575C">
      <w:pPr>
        <w:rPr>
          <w:rFonts w:ascii="Menlo" w:hAnsi="Menlo" w:cs="Menlo"/>
          <w:color w:val="000000"/>
          <w:sz w:val="22"/>
          <w:szCs w:val="22"/>
        </w:rPr>
      </w:pPr>
    </w:p>
    <w:p w14:paraId="2839CCBF" w14:textId="185A9C85" w:rsidR="00685C65" w:rsidRPr="00685C65" w:rsidRDefault="00486134" w:rsidP="00685C65">
      <w:pPr>
        <w:rPr>
          <w:rFonts w:cstheme="minorHAnsi"/>
          <w:b/>
          <w:bCs/>
          <w:color w:val="000000" w:themeColor="text1"/>
        </w:rPr>
      </w:pPr>
      <w:r w:rsidRPr="00685C65">
        <w:rPr>
          <w:rFonts w:cstheme="minorHAnsi"/>
          <w:b/>
          <w:bCs/>
          <w:color w:val="000000" w:themeColor="text1"/>
        </w:rPr>
        <w:t>2.</w:t>
      </w:r>
      <w:r w:rsidR="00685C65" w:rsidRPr="00685C65">
        <w:rPr>
          <w:rFonts w:cstheme="minorHAnsi"/>
          <w:b/>
          <w:bCs/>
        </w:rPr>
        <w:t xml:space="preserve"> </w:t>
      </w:r>
      <w:r w:rsidR="00685C65" w:rsidRPr="00685C65">
        <w:rPr>
          <w:rFonts w:cstheme="minorHAnsi"/>
          <w:b/>
          <w:bCs/>
          <w:color w:val="000000" w:themeColor="text1"/>
        </w:rPr>
        <w:t xml:space="preserve">Select the Country, Year, new_cases_of_hiv_infection, and School_enrollment_rate then join the data hiv_info to the country_info table on Entity/Country and year for only North America (10 points) </w:t>
      </w:r>
    </w:p>
    <w:p w14:paraId="2BEA51FB" w14:textId="4C708F9B" w:rsidR="00486134" w:rsidRPr="00120B78" w:rsidRDefault="00486134">
      <w:pPr>
        <w:rPr>
          <w:sz w:val="22"/>
          <w:szCs w:val="22"/>
          <w:lang w:eastAsia="zh-CN"/>
        </w:rPr>
      </w:pPr>
    </w:p>
    <w:p w14:paraId="3657282F" w14:textId="0A8C9C9A" w:rsidR="008A48A6" w:rsidRPr="00120B78" w:rsidRDefault="008A48A6"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 xml:space="preserve">SELECT Country, Year, New_infection, School_enrollment_rate </w:t>
      </w:r>
    </w:p>
    <w:p w14:paraId="48AD5B74" w14:textId="58958F7E" w:rsidR="008A48A6" w:rsidRPr="00120B78" w:rsidRDefault="008A48A6"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 xml:space="preserve">FROM country_info </w:t>
      </w:r>
    </w:p>
    <w:p w14:paraId="3D9A5CD0" w14:textId="3D7F73D5" w:rsidR="008A48A6" w:rsidRPr="00120B78" w:rsidRDefault="03C6F4F9"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 xml:space="preserve">LEFT JOIN HIV_info </w:t>
      </w:r>
    </w:p>
    <w:p w14:paraId="65E77213" w14:textId="77777777" w:rsidR="008A48A6" w:rsidRPr="00120B78" w:rsidRDefault="008A48A6"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 xml:space="preserve">USING (Country,Year) </w:t>
      </w:r>
    </w:p>
    <w:p w14:paraId="7B102CEC" w14:textId="059441BB" w:rsidR="008A48A6" w:rsidRDefault="008A48A6"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WHERE Country=</w:t>
      </w:r>
      <w:r w:rsidR="7EA3A98A" w:rsidRPr="00F01D72">
        <w:rPr>
          <w:rFonts w:asciiTheme="majorHAnsi" w:eastAsia="Menlo" w:hAnsiTheme="majorHAnsi" w:cstheme="majorHAnsi"/>
          <w:color w:val="000000" w:themeColor="text1"/>
        </w:rPr>
        <w:t xml:space="preserve"> 'North America'</w:t>
      </w:r>
      <w:r w:rsidRPr="00120B78">
        <w:rPr>
          <w:sz w:val="22"/>
          <w:szCs w:val="22"/>
          <w:lang w:eastAsia="zh-CN"/>
        </w:rPr>
        <w:t>;</w:t>
      </w:r>
    </w:p>
    <w:p w14:paraId="173D4730" w14:textId="77777777" w:rsidR="00551C8F" w:rsidRPr="00551C8F" w:rsidRDefault="00551C8F" w:rsidP="00551C8F"/>
    <w:p w14:paraId="42E79A9E" w14:textId="5A8CCFDE" w:rsidR="008A48A6" w:rsidRDefault="00A64B4D">
      <w:r>
        <w:rPr>
          <w:rFonts w:cstheme="minorHAnsi"/>
          <w:b/>
          <w:bCs/>
          <w:noProof/>
        </w:rPr>
        <w:drawing>
          <wp:inline distT="0" distB="0" distL="0" distR="0" wp14:anchorId="0622BE39" wp14:editId="685CB5FE">
            <wp:extent cx="4659549" cy="3393616"/>
            <wp:effectExtent l="0" t="0" r="1905"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1811" cy="3438963"/>
                    </a:xfrm>
                    <a:prstGeom prst="rect">
                      <a:avLst/>
                    </a:prstGeom>
                  </pic:spPr>
                </pic:pic>
              </a:graphicData>
            </a:graphic>
          </wp:inline>
        </w:drawing>
      </w:r>
    </w:p>
    <w:p w14:paraId="1913BA0F" w14:textId="6561540B" w:rsidR="005E4A31" w:rsidRDefault="00ED5BE6">
      <w:pPr>
        <w:rPr>
          <w:b/>
          <w:bCs/>
        </w:rPr>
      </w:pPr>
      <w:r w:rsidRPr="00ED5BE6">
        <w:rPr>
          <w:b/>
          <w:bCs/>
        </w:rPr>
        <w:t>Explanation:</w:t>
      </w:r>
      <w:r w:rsidR="004A1178">
        <w:rPr>
          <w:b/>
          <w:bCs/>
        </w:rPr>
        <w:t xml:space="preserve"> </w:t>
      </w:r>
      <w:r w:rsidR="004A1178" w:rsidRPr="002940E1">
        <w:t xml:space="preserve">This query </w:t>
      </w:r>
      <w:r w:rsidR="002940E1" w:rsidRPr="002940E1">
        <w:t>displays</w:t>
      </w:r>
      <w:r w:rsidR="004A1178" w:rsidRPr="002940E1">
        <w:t xml:space="preserve"> the </w:t>
      </w:r>
      <w:r w:rsidR="00082AC9" w:rsidRPr="002940E1">
        <w:t xml:space="preserve">New infection, school enrollment </w:t>
      </w:r>
      <w:r w:rsidR="00CB7A94" w:rsidRPr="002940E1">
        <w:t xml:space="preserve">rate </w:t>
      </w:r>
      <w:r w:rsidR="00CC62B5">
        <w:t xml:space="preserve"> for </w:t>
      </w:r>
      <w:r w:rsidR="00EA6DE1" w:rsidRPr="002940E1">
        <w:t>North Am</w:t>
      </w:r>
      <w:r w:rsidR="00782F4D" w:rsidRPr="002940E1">
        <w:t xml:space="preserve">erica from year 2007 to </w:t>
      </w:r>
      <w:r w:rsidR="00F700FB" w:rsidRPr="002940E1">
        <w:t>2017.</w:t>
      </w:r>
      <w:r w:rsidR="00F700FB">
        <w:rPr>
          <w:b/>
          <w:bCs/>
        </w:rPr>
        <w:t xml:space="preserve"> </w:t>
      </w:r>
    </w:p>
    <w:p w14:paraId="60FF6F52" w14:textId="40C14B50" w:rsidR="00ED5BE6" w:rsidRDefault="00ED5BE6"/>
    <w:p w14:paraId="527321D0" w14:textId="77777777" w:rsidR="00C776B8" w:rsidRDefault="00C776B8"/>
    <w:p w14:paraId="72B9414F" w14:textId="396D426E" w:rsidR="00EE4B58" w:rsidRPr="00EE4B58" w:rsidRDefault="00EE4B58" w:rsidP="00EE4B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rPr>
      </w:pPr>
      <w:r w:rsidRPr="00EE4B58">
        <w:rPr>
          <w:rFonts w:cstheme="minorHAnsi"/>
          <w:b/>
          <w:bCs/>
        </w:rPr>
        <w:t>3.</w:t>
      </w:r>
      <w:r>
        <w:rPr>
          <w:rFonts w:cstheme="minorHAnsi"/>
          <w:b/>
          <w:bCs/>
        </w:rPr>
        <w:t xml:space="preserve"> </w:t>
      </w:r>
      <w:r w:rsidRPr="00EE4B58">
        <w:rPr>
          <w:rFonts w:cstheme="minorHAnsi"/>
          <w:b/>
          <w:bCs/>
        </w:rPr>
        <w:t xml:space="preserve">Select columns Country, Year, Country_Population and get the percentage of people living with HIV and percentage of deaths from HIV then join the data hiv_info to the country_info table on Entity/Country and year for only North America (10 points) </w:t>
      </w:r>
    </w:p>
    <w:p w14:paraId="2CF4F959" w14:textId="77777777" w:rsidR="00EE4B58" w:rsidRPr="00EE4B58" w:rsidRDefault="00EE4B58" w:rsidP="00EE4B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85E074F" w14:textId="77777777" w:rsidR="00551C8F" w:rsidRPr="00120B78" w:rsidRDefault="00551C8F" w:rsidP="006E44D6">
      <w:pPr>
        <w:autoSpaceDE w:val="0"/>
        <w:autoSpaceDN w:val="0"/>
        <w:adjustRightInd w:val="0"/>
        <w:rPr>
          <w:sz w:val="22"/>
          <w:szCs w:val="22"/>
          <w:lang w:eastAsia="zh-CN"/>
        </w:rPr>
      </w:pPr>
      <w:r w:rsidRPr="00120B78">
        <w:rPr>
          <w:sz w:val="22"/>
          <w:szCs w:val="22"/>
          <w:lang w:eastAsia="zh-CN"/>
        </w:rPr>
        <w:t>SELECT Country, Year, Country_Population,</w:t>
      </w:r>
    </w:p>
    <w:p w14:paraId="1A4B2912" w14:textId="77777777" w:rsidR="006E44D6" w:rsidRPr="00F01D72" w:rsidRDefault="006E44D6" w:rsidP="006E44D6">
      <w:pPr>
        <w:autoSpaceDE w:val="0"/>
        <w:autoSpaceDN w:val="0"/>
        <w:adjustRightInd w:val="0"/>
        <w:rPr>
          <w:rFonts w:asciiTheme="majorHAnsi" w:hAnsiTheme="majorHAnsi" w:cstheme="majorHAnsi"/>
          <w:color w:val="000000"/>
        </w:rPr>
      </w:pPr>
      <w:r w:rsidRPr="00F01D72">
        <w:rPr>
          <w:rFonts w:asciiTheme="majorHAnsi" w:hAnsiTheme="majorHAnsi" w:cstheme="majorHAnsi"/>
          <w:color w:val="000000"/>
        </w:rPr>
        <w:t>((Infected_with_HIV)/(REPLACE(Living_with_HIV, ',' , ''))*100) AS Living_with_HIV_percentage,</w:t>
      </w:r>
    </w:p>
    <w:p w14:paraId="50735EAF" w14:textId="77777777" w:rsidR="006E44D6" w:rsidRPr="00F01D72" w:rsidRDefault="006E44D6" w:rsidP="006E44D6">
      <w:pPr>
        <w:autoSpaceDE w:val="0"/>
        <w:autoSpaceDN w:val="0"/>
        <w:adjustRightInd w:val="0"/>
        <w:rPr>
          <w:rFonts w:asciiTheme="majorHAnsi" w:hAnsiTheme="majorHAnsi" w:cstheme="majorHAnsi"/>
          <w:color w:val="000000"/>
        </w:rPr>
      </w:pPr>
      <w:r w:rsidRPr="00F01D72">
        <w:rPr>
          <w:rFonts w:asciiTheme="majorHAnsi" w:hAnsiTheme="majorHAnsi" w:cstheme="majorHAnsi"/>
          <w:color w:val="000000"/>
        </w:rPr>
        <w:t>((Death_total)/ (REPLACE(Living_with_HIV, ',' , '') )*100) AS Death_from_HIV_percentage</w:t>
      </w:r>
    </w:p>
    <w:p w14:paraId="7504382D" w14:textId="77777777" w:rsidR="00551C8F" w:rsidRPr="00120B78" w:rsidRDefault="00551C8F" w:rsidP="006E44D6">
      <w:pPr>
        <w:autoSpaceDE w:val="0"/>
        <w:autoSpaceDN w:val="0"/>
        <w:adjustRightInd w:val="0"/>
        <w:rPr>
          <w:sz w:val="22"/>
          <w:szCs w:val="22"/>
          <w:lang w:eastAsia="zh-CN"/>
        </w:rPr>
      </w:pPr>
      <w:r w:rsidRPr="00120B78">
        <w:rPr>
          <w:sz w:val="22"/>
          <w:szCs w:val="22"/>
          <w:lang w:eastAsia="zh-CN"/>
        </w:rPr>
        <w:t>FROM HIV_info</w:t>
      </w:r>
    </w:p>
    <w:p w14:paraId="3DEBFB5A" w14:textId="5F90537E" w:rsidR="00551C8F" w:rsidRPr="00120B78" w:rsidRDefault="00551C8F" w:rsidP="006E44D6">
      <w:pPr>
        <w:autoSpaceDE w:val="0"/>
        <w:autoSpaceDN w:val="0"/>
        <w:adjustRightInd w:val="0"/>
        <w:rPr>
          <w:sz w:val="22"/>
          <w:szCs w:val="22"/>
          <w:lang w:eastAsia="zh-CN"/>
        </w:rPr>
      </w:pPr>
      <w:r w:rsidRPr="00120B78">
        <w:rPr>
          <w:sz w:val="22"/>
          <w:szCs w:val="22"/>
          <w:lang w:eastAsia="zh-CN"/>
        </w:rPr>
        <w:t>LEFT JOIN country_info</w:t>
      </w:r>
    </w:p>
    <w:p w14:paraId="21167FD8" w14:textId="77777777" w:rsidR="00551C8F" w:rsidRPr="00120B78" w:rsidRDefault="00551C8F" w:rsidP="006E44D6">
      <w:pPr>
        <w:autoSpaceDE w:val="0"/>
        <w:autoSpaceDN w:val="0"/>
        <w:adjustRightInd w:val="0"/>
        <w:rPr>
          <w:sz w:val="22"/>
          <w:szCs w:val="22"/>
          <w:lang w:eastAsia="zh-CN"/>
        </w:rPr>
      </w:pPr>
      <w:r w:rsidRPr="00120B78">
        <w:rPr>
          <w:sz w:val="22"/>
          <w:szCs w:val="22"/>
          <w:lang w:eastAsia="zh-CN"/>
        </w:rPr>
        <w:t>USING (Country, Year)</w:t>
      </w:r>
    </w:p>
    <w:p w14:paraId="64311E80" w14:textId="01A4CF8A" w:rsidR="00D40CEB" w:rsidRDefault="00551C8F" w:rsidP="00D40C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120B78">
        <w:rPr>
          <w:sz w:val="22"/>
          <w:szCs w:val="22"/>
          <w:lang w:eastAsia="zh-CN"/>
        </w:rPr>
        <w:t>WHERE Country='North America';</w:t>
      </w:r>
      <w:r w:rsidR="00D40CEB" w:rsidRPr="00F10EA3">
        <w:rPr>
          <w:rFonts w:cstheme="minorHAnsi"/>
          <w:b/>
          <w:bCs/>
          <w:color w:val="000000"/>
        </w:rPr>
        <w:t xml:space="preserve">output </w:t>
      </w:r>
      <w:r w:rsidR="00D40CEB">
        <w:rPr>
          <w:rFonts w:cstheme="minorHAnsi"/>
          <w:b/>
          <w:bCs/>
          <w:color w:val="000000"/>
        </w:rPr>
        <w:t>:</w:t>
      </w:r>
    </w:p>
    <w:p w14:paraId="016D9671" w14:textId="77777777" w:rsidR="00D40CEB" w:rsidRPr="00120B78" w:rsidRDefault="00D40CEB"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p>
    <w:p w14:paraId="70B60A43" w14:textId="2ABA9B5B" w:rsidR="00691D2A" w:rsidRDefault="00691D2A"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p>
    <w:p w14:paraId="296E3F22" w14:textId="0247E7A6" w:rsidR="00060875" w:rsidRPr="00F01D72" w:rsidRDefault="00060875"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Pr>
          <w:rFonts w:asciiTheme="majorHAnsi" w:hAnsiTheme="majorHAnsi" w:cstheme="majorHAnsi"/>
          <w:noProof/>
          <w:color w:val="000000"/>
        </w:rPr>
        <w:lastRenderedPageBreak/>
        <w:drawing>
          <wp:inline distT="0" distB="0" distL="0" distR="0" wp14:anchorId="1B8E7711" wp14:editId="542DF001">
            <wp:extent cx="5943600" cy="2065655"/>
            <wp:effectExtent l="12700" t="12700" r="12700" b="171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65655"/>
                    </a:xfrm>
                    <a:prstGeom prst="rect">
                      <a:avLst/>
                    </a:prstGeom>
                    <a:ln>
                      <a:solidFill>
                        <a:schemeClr val="accent1"/>
                      </a:solidFill>
                    </a:ln>
                  </pic:spPr>
                </pic:pic>
              </a:graphicData>
            </a:graphic>
          </wp:inline>
        </w:drawing>
      </w:r>
    </w:p>
    <w:p w14:paraId="5784772E" w14:textId="2D6A28EA" w:rsidR="00833F2C" w:rsidRPr="00F450B5" w:rsidRDefault="00F60F4F" w:rsidP="006E44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sidRPr="00ED5BE6">
        <w:rPr>
          <w:b/>
          <w:bCs/>
        </w:rPr>
        <w:t>Explanation:</w:t>
      </w:r>
      <w:r w:rsidR="00F450B5">
        <w:rPr>
          <w:b/>
          <w:bCs/>
        </w:rPr>
        <w:t xml:space="preserve"> </w:t>
      </w:r>
      <w:r w:rsidR="00F450B5">
        <w:t xml:space="preserve">This query shows </w:t>
      </w:r>
      <w:r w:rsidR="00E64EEA">
        <w:t xml:space="preserve">the year, country population, </w:t>
      </w:r>
      <w:r w:rsidR="008D01BF">
        <w:t xml:space="preserve">percentage of the people </w:t>
      </w:r>
      <w:r w:rsidR="00B2571D">
        <w:t>l</w:t>
      </w:r>
      <w:r w:rsidR="00310A4F">
        <w:t>iving with HIV</w:t>
      </w:r>
      <w:r w:rsidR="00EA75AA">
        <w:t>, percen</w:t>
      </w:r>
      <w:r w:rsidR="003B4054">
        <w:t xml:space="preserve">t of people </w:t>
      </w:r>
      <w:r w:rsidR="00585973">
        <w:t>die from HIV</w:t>
      </w:r>
      <w:r w:rsidR="00072A08">
        <w:t xml:space="preserve"> in the North America</w:t>
      </w:r>
      <w:r w:rsidR="00B2571D">
        <w:t xml:space="preserve">. </w:t>
      </w:r>
      <w:r w:rsidR="002C06FA">
        <w:t xml:space="preserve">Data are </w:t>
      </w:r>
      <w:r w:rsidR="00D168B6">
        <w:t xml:space="preserve">generated from both the </w:t>
      </w:r>
      <w:r w:rsidR="00241893">
        <w:t>HIV_info</w:t>
      </w:r>
      <w:r w:rsidR="00741A59">
        <w:t xml:space="preserve"> dataset and the country _info dataset</w:t>
      </w:r>
      <w:r w:rsidR="00B407E2">
        <w:t xml:space="preserve"> by left join both tables. </w:t>
      </w:r>
    </w:p>
    <w:p w14:paraId="34864DB3" w14:textId="25E51C07" w:rsidR="00691D2A" w:rsidRDefault="00691D2A"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b/>
          <w:color w:val="000000"/>
        </w:rPr>
      </w:pPr>
    </w:p>
    <w:p w14:paraId="61710EDC" w14:textId="77777777" w:rsidR="00C776B8" w:rsidRPr="00F01D72" w:rsidRDefault="00C776B8"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b/>
          <w:color w:val="000000"/>
        </w:rPr>
      </w:pPr>
    </w:p>
    <w:p w14:paraId="2DB65EAE" w14:textId="28C87B2D" w:rsidR="00691D2A" w:rsidRDefault="00691D2A" w:rsidP="00691D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r w:rsidRPr="00691D2A">
        <w:rPr>
          <w:rFonts w:cstheme="minorHAnsi"/>
          <w:b/>
          <w:bCs/>
          <w:color w:val="000000" w:themeColor="text1"/>
        </w:rPr>
        <w:t>4.</w:t>
      </w:r>
      <w:r>
        <w:rPr>
          <w:rFonts w:cstheme="minorHAnsi"/>
          <w:b/>
          <w:bCs/>
          <w:color w:val="000000" w:themeColor="text1"/>
        </w:rPr>
        <w:t xml:space="preserve"> </w:t>
      </w:r>
      <w:r w:rsidRPr="00691D2A">
        <w:rPr>
          <w:rFonts w:cstheme="minorHAnsi"/>
          <w:b/>
          <w:bCs/>
          <w:color w:val="000000" w:themeColor="text1"/>
        </w:rPr>
        <w:t xml:space="preserve">Select columns Country and get the SUM of the number_of_people_living_with_HIV divided by Country_Population then join the data hiv_info to the country_info table on Entity/Country and year not in North America (10 point) </w:t>
      </w:r>
    </w:p>
    <w:p w14:paraId="4813DD32" w14:textId="77777777" w:rsidR="00D17174" w:rsidRDefault="00D17174" w:rsidP="00D17174">
      <w:pPr>
        <w:shd w:val="clear" w:color="auto" w:fill="FFFFFF"/>
        <w:rPr>
          <w:rFonts w:ascii="Segoe UI" w:hAnsi="Segoe UI" w:cs="Segoe UI"/>
          <w:color w:val="242424"/>
        </w:rPr>
      </w:pPr>
    </w:p>
    <w:p w14:paraId="221568EB" w14:textId="77777777" w:rsidR="00BE127D" w:rsidRPr="00F01D72" w:rsidRDefault="00BE127D" w:rsidP="00BE127D">
      <w:pPr>
        <w:autoSpaceDE w:val="0"/>
        <w:autoSpaceDN w:val="0"/>
        <w:adjustRightInd w:val="0"/>
        <w:rPr>
          <w:rFonts w:asciiTheme="majorHAnsi" w:hAnsiTheme="majorHAnsi" w:cstheme="majorHAnsi"/>
          <w:color w:val="000000"/>
        </w:rPr>
      </w:pPr>
      <w:r w:rsidRPr="00F01D72">
        <w:rPr>
          <w:rFonts w:asciiTheme="majorHAnsi" w:hAnsiTheme="majorHAnsi" w:cstheme="majorHAnsi"/>
          <w:color w:val="1B1B1B"/>
        </w:rPr>
        <w:t>SELECT Country, SUM(REPLACE(Living_with_HIV, ',' , '')/Country_Population)</w:t>
      </w:r>
    </w:p>
    <w:p w14:paraId="60AAD149" w14:textId="77777777" w:rsidR="00D17174" w:rsidRPr="00120B78" w:rsidRDefault="00D17174" w:rsidP="00120B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FROM HIV_info</w:t>
      </w:r>
    </w:p>
    <w:p w14:paraId="142BD362" w14:textId="77777777" w:rsidR="00D17174" w:rsidRPr="00120B78" w:rsidRDefault="00D17174" w:rsidP="00120B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LEFT JOIN country_info</w:t>
      </w:r>
    </w:p>
    <w:p w14:paraId="705925B9" w14:textId="77777777" w:rsidR="00D17174" w:rsidRPr="00120B78" w:rsidRDefault="00D17174" w:rsidP="00120B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USING (Country, Year)</w:t>
      </w:r>
    </w:p>
    <w:p w14:paraId="11FAD6A7" w14:textId="600AD074" w:rsidR="00BE127D" w:rsidRPr="00F01D72" w:rsidRDefault="00BE127D" w:rsidP="00BE127D">
      <w:pPr>
        <w:autoSpaceDE w:val="0"/>
        <w:autoSpaceDN w:val="0"/>
        <w:adjustRightInd w:val="0"/>
        <w:rPr>
          <w:rFonts w:asciiTheme="majorHAnsi" w:hAnsiTheme="majorHAnsi" w:cstheme="majorHAnsi"/>
          <w:color w:val="000000"/>
        </w:rPr>
      </w:pPr>
      <w:r w:rsidRPr="00F01D72">
        <w:rPr>
          <w:rFonts w:asciiTheme="majorHAnsi" w:hAnsiTheme="majorHAnsi" w:cstheme="majorHAnsi"/>
          <w:color w:val="1B1B1B"/>
        </w:rPr>
        <w:t xml:space="preserve">WHERE Country IS NOT 'North America' </w:t>
      </w:r>
    </w:p>
    <w:p w14:paraId="345EE4F6" w14:textId="77777777" w:rsidR="00C776B8" w:rsidRDefault="00D17174" w:rsidP="00D40C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GROUP BY (Country);</w:t>
      </w:r>
    </w:p>
    <w:p w14:paraId="1B266FC7" w14:textId="532FAD05" w:rsidR="00D17174" w:rsidRDefault="00D17174" w:rsidP="1A85A2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1B1B1B"/>
        </w:rPr>
      </w:pPr>
    </w:p>
    <w:p w14:paraId="0826971A" w14:textId="73135BF7" w:rsidR="003D2259" w:rsidRPr="00F01D72" w:rsidRDefault="003D2259" w:rsidP="00BE12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1B1B1B"/>
        </w:rPr>
      </w:pPr>
      <w:r>
        <w:rPr>
          <w:rFonts w:asciiTheme="majorHAnsi" w:hAnsiTheme="majorHAnsi" w:cstheme="majorHAnsi"/>
          <w:noProof/>
          <w:color w:val="1B1B1B"/>
        </w:rPr>
        <w:drawing>
          <wp:inline distT="0" distB="0" distL="0" distR="0" wp14:anchorId="48BC03DF" wp14:editId="1C634B4D">
            <wp:extent cx="5943600" cy="1348105"/>
            <wp:effectExtent l="12700" t="12700" r="12700" b="1079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348105"/>
                    </a:xfrm>
                    <a:prstGeom prst="rect">
                      <a:avLst/>
                    </a:prstGeom>
                    <a:ln>
                      <a:solidFill>
                        <a:schemeClr val="accent1"/>
                      </a:solidFill>
                    </a:ln>
                  </pic:spPr>
                </pic:pic>
              </a:graphicData>
            </a:graphic>
          </wp:inline>
        </w:drawing>
      </w:r>
    </w:p>
    <w:p w14:paraId="04BB7F81" w14:textId="6F8207EE" w:rsidR="00BE127D" w:rsidRPr="00BE127D" w:rsidRDefault="00345D30" w:rsidP="00BE12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themeColor="text1"/>
          <w:sz w:val="22"/>
          <w:szCs w:val="22"/>
        </w:rPr>
      </w:pPr>
      <w:r w:rsidRPr="00ED5BE6">
        <w:rPr>
          <w:b/>
          <w:bCs/>
        </w:rPr>
        <w:t>Explanation:</w:t>
      </w:r>
      <w:r w:rsidR="0014357C">
        <w:rPr>
          <w:b/>
          <w:bCs/>
        </w:rPr>
        <w:t xml:space="preserve"> </w:t>
      </w:r>
      <w:r w:rsidR="00E97507" w:rsidRPr="00245C94">
        <w:t>T</w:t>
      </w:r>
      <w:r w:rsidR="000064B3" w:rsidRPr="00245C94">
        <w:t>his qu</w:t>
      </w:r>
      <w:r w:rsidR="00656DB5" w:rsidRPr="00245C94">
        <w:t xml:space="preserve">ery shows the sum of </w:t>
      </w:r>
      <w:r w:rsidR="00CA4F0E" w:rsidRPr="00245C94">
        <w:t xml:space="preserve">people living with HIV </w:t>
      </w:r>
      <w:r w:rsidR="00E22F89" w:rsidRPr="00245C94">
        <w:t>divided</w:t>
      </w:r>
      <w:r w:rsidR="004859A7" w:rsidRPr="00245C94">
        <w:t xml:space="preserve"> by </w:t>
      </w:r>
      <w:r w:rsidR="00E22F89" w:rsidRPr="00245C94">
        <w:t>country</w:t>
      </w:r>
      <w:r w:rsidR="00A868B5" w:rsidRPr="00245C94">
        <w:t xml:space="preserve"> population </w:t>
      </w:r>
      <w:r w:rsidR="00E97507" w:rsidRPr="00245C94">
        <w:t>among the countries that are not North America.</w:t>
      </w:r>
      <w:r w:rsidR="00E97507">
        <w:rPr>
          <w:b/>
          <w:bCs/>
        </w:rPr>
        <w:t xml:space="preserve"> </w:t>
      </w:r>
    </w:p>
    <w:p w14:paraId="2A6CCB38" w14:textId="1AE82C8F" w:rsidR="00A10498" w:rsidRDefault="00A10498" w:rsidP="1A85A2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p>
    <w:p w14:paraId="58022E0F" w14:textId="77777777" w:rsidR="00C776B8" w:rsidRDefault="00C776B8" w:rsidP="1A85A2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p>
    <w:p w14:paraId="3906CD49" w14:textId="3217EC32" w:rsidR="00B16619" w:rsidRPr="00C776B8" w:rsidRDefault="1A85A2DE" w:rsidP="1A85A2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r w:rsidRPr="1A85A2DE">
        <w:rPr>
          <w:b/>
          <w:color w:val="000000" w:themeColor="text1"/>
        </w:rPr>
        <w:t>5. Produce 5 unique and interesting queries using both datasets. Unique means that you do not use the same query 5 times and add small parts to it. (15 points, 3 points each)</w:t>
      </w:r>
    </w:p>
    <w:p w14:paraId="26FC5687" w14:textId="15BA1562" w:rsidR="69FEC921" w:rsidRDefault="69FEC921" w:rsidP="69FEC9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p>
    <w:p w14:paraId="796CEF5F" w14:textId="2F0E6CE6" w:rsidR="69FEC921" w:rsidRPr="00F01D72" w:rsidRDefault="69FEC921" w:rsidP="69FEC9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CREATE TABLE Country_HIV_info AS</w:t>
      </w:r>
    </w:p>
    <w:p w14:paraId="5BB53818" w14:textId="6551C3F9" w:rsidR="69FEC921" w:rsidRDefault="69FEC921" w:rsidP="69FEC9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SELECT * FROM country_info JOIN HIV_info using (Country,Year);</w:t>
      </w:r>
    </w:p>
    <w:p w14:paraId="57DE9245" w14:textId="37B4E5CC" w:rsidR="007552E1" w:rsidRPr="00F01D72" w:rsidRDefault="00DA5F4E" w:rsidP="69FEC9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Pr>
          <w:rFonts w:asciiTheme="majorHAnsi" w:eastAsia="Menlo" w:hAnsiTheme="majorHAnsi" w:cstheme="majorHAnsi"/>
          <w:noProof/>
          <w:color w:val="000000" w:themeColor="text1"/>
        </w:rPr>
        <w:lastRenderedPageBreak/>
        <w:drawing>
          <wp:inline distT="0" distB="0" distL="0" distR="0" wp14:anchorId="0F9D2B20" wp14:editId="1952CEA4">
            <wp:extent cx="5943600" cy="2098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inline>
        </w:drawing>
      </w:r>
    </w:p>
    <w:p w14:paraId="2F2F5814" w14:textId="2A3115F9" w:rsidR="00691D2A" w:rsidRPr="00551C8F" w:rsidRDefault="00E36879"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C467FF">
        <w:rPr>
          <w:b/>
          <w:bCs/>
          <w:highlight w:val="yellow"/>
        </w:rPr>
        <w:t xml:space="preserve">Explanation: </w:t>
      </w:r>
      <w:r w:rsidRPr="00C467FF">
        <w:rPr>
          <w:highlight w:val="yellow"/>
        </w:rPr>
        <w:t>Since th</w:t>
      </w:r>
      <w:r w:rsidR="00345D30" w:rsidRPr="00C467FF">
        <w:rPr>
          <w:highlight w:val="yellow"/>
        </w:rPr>
        <w:t>is</w:t>
      </w:r>
      <w:r w:rsidRPr="00C467FF">
        <w:rPr>
          <w:highlight w:val="yellow"/>
        </w:rPr>
        <w:t xml:space="preserve"> question re</w:t>
      </w:r>
      <w:r w:rsidR="00E27EE9" w:rsidRPr="00C467FF">
        <w:rPr>
          <w:highlight w:val="yellow"/>
        </w:rPr>
        <w:t xml:space="preserve">quire </w:t>
      </w:r>
      <w:r w:rsidR="00345D30" w:rsidRPr="00C467FF">
        <w:rPr>
          <w:highlight w:val="yellow"/>
        </w:rPr>
        <w:t xml:space="preserve">us </w:t>
      </w:r>
      <w:r w:rsidR="00E27EE9" w:rsidRPr="00C467FF">
        <w:rPr>
          <w:highlight w:val="yellow"/>
        </w:rPr>
        <w:t>to use both dataset</w:t>
      </w:r>
      <w:r w:rsidR="009A76E0" w:rsidRPr="00C467FF">
        <w:rPr>
          <w:highlight w:val="yellow"/>
        </w:rPr>
        <w:t>s</w:t>
      </w:r>
      <w:r w:rsidR="00E27EE9" w:rsidRPr="00C467FF">
        <w:rPr>
          <w:highlight w:val="yellow"/>
        </w:rPr>
        <w:t xml:space="preserve">, we join both data together and create a </w:t>
      </w:r>
      <w:r w:rsidR="00345D30" w:rsidRPr="00C467FF">
        <w:rPr>
          <w:highlight w:val="yellow"/>
        </w:rPr>
        <w:t>new table named “Country_HIV_info”.</w:t>
      </w:r>
    </w:p>
    <w:p w14:paraId="0C4A8692" w14:textId="77777777" w:rsidR="00551C8F" w:rsidRDefault="00551C8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p>
    <w:p w14:paraId="35FC7C48" w14:textId="5AE48837" w:rsidR="00891788" w:rsidRDefault="78D9D624"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r w:rsidRPr="78D9D624">
        <w:rPr>
          <w:rFonts w:ascii="Menlo" w:hAnsi="Menlo" w:cs="Menlo"/>
          <w:color w:val="000000" w:themeColor="text1"/>
          <w:sz w:val="22"/>
          <w:szCs w:val="22"/>
        </w:rPr>
        <w:t>1)</w:t>
      </w:r>
    </w:p>
    <w:p w14:paraId="5A94804B" w14:textId="47B81876" w:rsidR="00891788" w:rsidRPr="0014357C" w:rsidRDefault="00891788" w:rsidP="008B4F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heme="majorHAnsi" w:hAnsiTheme="majorHAnsi" w:cstheme="majorHAnsi"/>
          <w:color w:val="000000" w:themeColor="text1"/>
          <w:sz w:val="22"/>
          <w:szCs w:val="22"/>
        </w:rPr>
      </w:pPr>
      <w:r w:rsidRPr="0014357C">
        <w:rPr>
          <w:rFonts w:asciiTheme="majorHAnsi" w:hAnsiTheme="majorHAnsi" w:cstheme="majorHAnsi"/>
          <w:color w:val="000000" w:themeColor="text1"/>
          <w:sz w:val="22"/>
          <w:szCs w:val="22"/>
        </w:rPr>
        <w:t>SELECT GDP_per_capital, Country, Year</w:t>
      </w:r>
      <w:r w:rsidR="00BF64D7">
        <w:rPr>
          <w:rFonts w:asciiTheme="majorHAnsi" w:hAnsiTheme="majorHAnsi" w:cstheme="majorHAnsi"/>
          <w:color w:val="000000" w:themeColor="text1"/>
          <w:sz w:val="22"/>
          <w:szCs w:val="22"/>
        </w:rPr>
        <w:t xml:space="preserve">, </w:t>
      </w:r>
      <w:r w:rsidR="003D6105" w:rsidRPr="003D6105">
        <w:rPr>
          <w:rFonts w:asciiTheme="majorHAnsi" w:hAnsiTheme="majorHAnsi" w:cstheme="majorHAnsi"/>
          <w:color w:val="000000" w:themeColor="text1"/>
          <w:sz w:val="22"/>
          <w:szCs w:val="22"/>
        </w:rPr>
        <w:t>Death_total</w:t>
      </w:r>
    </w:p>
    <w:p w14:paraId="0E0A9A4F" w14:textId="09E9D62F" w:rsidR="00891788" w:rsidRPr="0014357C" w:rsidRDefault="00891788" w:rsidP="008B4F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heme="majorHAnsi" w:hAnsiTheme="majorHAnsi" w:cstheme="majorHAnsi"/>
          <w:color w:val="000000" w:themeColor="text1"/>
          <w:sz w:val="22"/>
          <w:szCs w:val="22"/>
        </w:rPr>
      </w:pPr>
      <w:r w:rsidRPr="0014357C">
        <w:rPr>
          <w:rFonts w:asciiTheme="majorHAnsi" w:hAnsiTheme="majorHAnsi" w:cstheme="majorHAnsi"/>
          <w:color w:val="000000" w:themeColor="text1"/>
          <w:sz w:val="22"/>
          <w:szCs w:val="22"/>
        </w:rPr>
        <w:t xml:space="preserve">FROM </w:t>
      </w:r>
      <w:r w:rsidR="00BF64D7" w:rsidRPr="00BF64D7">
        <w:rPr>
          <w:rFonts w:asciiTheme="majorHAnsi" w:hAnsiTheme="majorHAnsi" w:cstheme="majorHAnsi"/>
          <w:color w:val="000000" w:themeColor="text1"/>
          <w:sz w:val="22"/>
          <w:szCs w:val="22"/>
        </w:rPr>
        <w:t>Country_HIV</w:t>
      </w:r>
      <w:r w:rsidRPr="0014357C">
        <w:rPr>
          <w:rFonts w:asciiTheme="majorHAnsi" w:hAnsiTheme="majorHAnsi" w:cstheme="majorHAnsi"/>
          <w:color w:val="000000" w:themeColor="text1"/>
          <w:sz w:val="22"/>
          <w:szCs w:val="22"/>
        </w:rPr>
        <w:t>_info</w:t>
      </w:r>
    </w:p>
    <w:p w14:paraId="469B0FDA" w14:textId="77777777" w:rsidR="00891788" w:rsidRPr="0014357C" w:rsidRDefault="00891788" w:rsidP="008B4F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heme="majorHAnsi" w:hAnsiTheme="majorHAnsi" w:cstheme="majorHAnsi"/>
          <w:color w:val="000000" w:themeColor="text1"/>
          <w:sz w:val="22"/>
          <w:szCs w:val="22"/>
        </w:rPr>
      </w:pPr>
      <w:r w:rsidRPr="0014357C">
        <w:rPr>
          <w:rFonts w:asciiTheme="majorHAnsi" w:hAnsiTheme="majorHAnsi" w:cstheme="majorHAnsi"/>
          <w:color w:val="000000" w:themeColor="text1"/>
          <w:sz w:val="22"/>
          <w:szCs w:val="22"/>
        </w:rPr>
        <w:t>WHERE GDP_per_capital !='Null'</w:t>
      </w:r>
    </w:p>
    <w:p w14:paraId="6AD3CCFA" w14:textId="0D401441" w:rsidR="78D9D624" w:rsidRPr="00E04AFF" w:rsidRDefault="00891788" w:rsidP="00E04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heme="majorHAnsi" w:hAnsiTheme="majorHAnsi" w:cstheme="majorHAnsi"/>
          <w:color w:val="000000" w:themeColor="text1"/>
          <w:sz w:val="22"/>
          <w:szCs w:val="22"/>
        </w:rPr>
      </w:pPr>
      <w:r w:rsidRPr="0014357C">
        <w:rPr>
          <w:rFonts w:asciiTheme="majorHAnsi" w:hAnsiTheme="majorHAnsi" w:cstheme="majorHAnsi"/>
          <w:color w:val="000000" w:themeColor="text1"/>
          <w:sz w:val="22"/>
          <w:szCs w:val="22"/>
        </w:rPr>
        <w:t>ORDER BY GDP_per_capital DESC;</w:t>
      </w:r>
    </w:p>
    <w:p w14:paraId="14141433" w14:textId="21BCF6C5" w:rsidR="008D665B" w:rsidRDefault="003F7091"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r>
        <w:rPr>
          <w:rFonts w:ascii="Menlo" w:hAnsi="Menlo" w:cs="Menlo"/>
          <w:noProof/>
          <w:color w:val="000000" w:themeColor="text1"/>
          <w:sz w:val="22"/>
          <w:szCs w:val="22"/>
        </w:rPr>
        <w:drawing>
          <wp:inline distT="0" distB="0" distL="0" distR="0" wp14:anchorId="284ABE0D" wp14:editId="7AF09C0B">
            <wp:extent cx="5943600" cy="411924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4423" cy="4126746"/>
                    </a:xfrm>
                    <a:prstGeom prst="rect">
                      <a:avLst/>
                    </a:prstGeom>
                  </pic:spPr>
                </pic:pic>
              </a:graphicData>
            </a:graphic>
          </wp:inline>
        </w:drawing>
      </w:r>
    </w:p>
    <w:p w14:paraId="024B5BE5" w14:textId="13758A45" w:rsidR="008B4FAA" w:rsidRDefault="008D665B"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r w:rsidRPr="008D665B">
        <w:rPr>
          <w:rFonts w:ascii="Menlo" w:hAnsi="Menlo" w:cs="Menlo"/>
          <w:noProof/>
          <w:color w:val="000000" w:themeColor="text1"/>
          <w:sz w:val="22"/>
          <w:szCs w:val="22"/>
        </w:rPr>
        <w:t xml:space="preserve"> </w:t>
      </w:r>
    </w:p>
    <w:p w14:paraId="17FA2DB8" w14:textId="56F4F5C8" w:rsidR="00E04AFF" w:rsidRPr="00E04AFF" w:rsidRDefault="00E04AF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inorHAnsi"/>
          <w:noProof/>
          <w:color w:val="000000" w:themeColor="text1"/>
        </w:rPr>
      </w:pPr>
      <w:r>
        <w:rPr>
          <w:rFonts w:eastAsiaTheme="majorEastAsia" w:cstheme="minorHAnsi"/>
          <w:b/>
          <w:bCs/>
          <w:noProof/>
          <w:color w:val="000000" w:themeColor="text1"/>
        </w:rPr>
        <w:t xml:space="preserve">Explanation: </w:t>
      </w:r>
      <w:r>
        <w:rPr>
          <w:rFonts w:eastAsiaTheme="majorEastAsia" w:cstheme="minorHAnsi"/>
          <w:noProof/>
          <w:color w:val="000000" w:themeColor="text1"/>
        </w:rPr>
        <w:t xml:space="preserve">This qurey </w:t>
      </w:r>
      <w:r w:rsidR="00322323">
        <w:rPr>
          <w:rFonts w:eastAsiaTheme="majorEastAsia" w:cstheme="minorHAnsi"/>
          <w:noProof/>
          <w:color w:val="000000" w:themeColor="text1"/>
        </w:rPr>
        <w:t>organizes</w:t>
      </w:r>
      <w:r w:rsidR="002647B0">
        <w:rPr>
          <w:rFonts w:eastAsiaTheme="majorEastAsia" w:cstheme="minorHAnsi"/>
          <w:noProof/>
          <w:color w:val="000000" w:themeColor="text1"/>
        </w:rPr>
        <w:t xml:space="preserve"> GDP_per_capital data </w:t>
      </w:r>
      <w:r w:rsidR="00A349A4">
        <w:rPr>
          <w:rFonts w:eastAsiaTheme="majorEastAsia" w:cstheme="minorHAnsi"/>
          <w:noProof/>
          <w:color w:val="000000" w:themeColor="text1"/>
        </w:rPr>
        <w:t>from highest to lowest</w:t>
      </w:r>
      <w:r w:rsidR="00C31ED0">
        <w:rPr>
          <w:rFonts w:eastAsiaTheme="majorEastAsia" w:cstheme="minorHAnsi"/>
          <w:noProof/>
          <w:color w:val="000000" w:themeColor="text1"/>
        </w:rPr>
        <w:t xml:space="preserve"> while it is accompanied by country, year, and death_total information</w:t>
      </w:r>
      <w:r w:rsidR="00FF67EE">
        <w:rPr>
          <w:rFonts w:eastAsiaTheme="majorEastAsia" w:cstheme="minorHAnsi"/>
          <w:noProof/>
          <w:color w:val="000000" w:themeColor="text1"/>
        </w:rPr>
        <w:t>.</w:t>
      </w:r>
      <w:r w:rsidR="00CF5312">
        <w:rPr>
          <w:rFonts w:eastAsiaTheme="majorEastAsia" w:cstheme="minorHAnsi"/>
          <w:noProof/>
          <w:color w:val="000000" w:themeColor="text1"/>
        </w:rPr>
        <w:t xml:space="preserve"> </w:t>
      </w:r>
    </w:p>
    <w:p w14:paraId="13FD57D0" w14:textId="77777777" w:rsidR="00E04AFF" w:rsidRDefault="00E04AF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noProof/>
          <w:color w:val="000000" w:themeColor="text1"/>
          <w:sz w:val="22"/>
          <w:szCs w:val="22"/>
        </w:rPr>
      </w:pPr>
    </w:p>
    <w:p w14:paraId="22D1F112" w14:textId="62667A41" w:rsidR="00E04AFF" w:rsidRDefault="00E04AF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noProof/>
          <w:color w:val="000000" w:themeColor="text1"/>
          <w:sz w:val="22"/>
          <w:szCs w:val="22"/>
        </w:rPr>
      </w:pPr>
      <w:r>
        <w:rPr>
          <w:rFonts w:ascii="Menlo" w:hAnsi="Menlo" w:cs="Menlo"/>
          <w:noProof/>
          <w:color w:val="000000" w:themeColor="text1"/>
          <w:sz w:val="22"/>
          <w:szCs w:val="22"/>
        </w:rPr>
        <w:t>2)</w:t>
      </w:r>
    </w:p>
    <w:p w14:paraId="40A33204" w14:textId="77777777" w:rsidR="00E04AFF" w:rsidRDefault="00E04AF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p>
    <w:p w14:paraId="4C964997" w14:textId="77777777" w:rsidR="00F905B7" w:rsidRPr="00F905B7" w:rsidRDefault="00F905B7" w:rsidP="00F905B7">
      <w:pPr>
        <w:rPr>
          <w:rFonts w:asciiTheme="majorHAnsi" w:hAnsiTheme="majorHAnsi" w:cstheme="majorHAnsi"/>
          <w:color w:val="000000"/>
          <w:sz w:val="22"/>
          <w:szCs w:val="22"/>
        </w:rPr>
      </w:pPr>
      <w:r w:rsidRPr="00F905B7">
        <w:rPr>
          <w:rFonts w:asciiTheme="majorHAnsi" w:hAnsiTheme="majorHAnsi" w:cstheme="majorHAnsi"/>
        </w:rPr>
        <w:t xml:space="preserve">SELECT Country, Year, </w:t>
      </w:r>
      <w:r w:rsidRPr="00F905B7">
        <w:rPr>
          <w:rFonts w:asciiTheme="majorHAnsi" w:hAnsiTheme="majorHAnsi" w:cstheme="majorHAnsi"/>
          <w:color w:val="000000" w:themeColor="text1"/>
          <w:sz w:val="22"/>
          <w:szCs w:val="22"/>
        </w:rPr>
        <w:t>New_infection</w:t>
      </w:r>
      <w:r w:rsidRPr="00F905B7">
        <w:rPr>
          <w:rFonts w:asciiTheme="majorHAnsi" w:hAnsiTheme="majorHAnsi" w:cstheme="majorHAnsi"/>
          <w:color w:val="000000"/>
          <w:sz w:val="22"/>
          <w:szCs w:val="22"/>
        </w:rPr>
        <w:t xml:space="preserve">, unemployment_rate </w:t>
      </w:r>
    </w:p>
    <w:p w14:paraId="2A3B6187" w14:textId="15097988" w:rsidR="00F905B7" w:rsidRPr="00CF6C0C" w:rsidRDefault="00F905B7" w:rsidP="00F905B7">
      <w:pPr>
        <w:rPr>
          <w:rFonts w:asciiTheme="majorHAnsi" w:eastAsia="Menlo" w:hAnsiTheme="majorHAnsi" w:cstheme="majorHAnsi"/>
        </w:rPr>
      </w:pPr>
      <w:r w:rsidRPr="00CF6C0C">
        <w:rPr>
          <w:rFonts w:asciiTheme="majorHAnsi" w:eastAsia="Menlo" w:hAnsiTheme="majorHAnsi" w:cstheme="majorHAnsi"/>
        </w:rPr>
        <w:t xml:space="preserve">FROM Country_HIV_info </w:t>
      </w:r>
    </w:p>
    <w:p w14:paraId="3DF2A3DE" w14:textId="6FD71621" w:rsidR="00F905B7" w:rsidRPr="00CF6C0C" w:rsidRDefault="00F905B7" w:rsidP="00F905B7">
      <w:pPr>
        <w:rPr>
          <w:rFonts w:asciiTheme="majorHAnsi" w:eastAsia="Menlo" w:hAnsiTheme="majorHAnsi" w:cstheme="majorHAnsi"/>
        </w:rPr>
      </w:pPr>
      <w:r w:rsidRPr="00CF6C0C">
        <w:rPr>
          <w:rFonts w:asciiTheme="majorHAnsi" w:eastAsia="Menlo" w:hAnsiTheme="majorHAnsi" w:cstheme="majorHAnsi"/>
        </w:rPr>
        <w:t xml:space="preserve">WHERE Year &gt;= 2010 AND </w:t>
      </w:r>
      <w:r w:rsidRPr="00F905B7">
        <w:rPr>
          <w:rFonts w:asciiTheme="majorHAnsi" w:hAnsiTheme="majorHAnsi" w:cstheme="majorHAnsi"/>
          <w:color w:val="000000"/>
          <w:sz w:val="22"/>
          <w:szCs w:val="22"/>
        </w:rPr>
        <w:t>unemployment_rate IS NOT 'Null'</w:t>
      </w:r>
      <w:r w:rsidRPr="00CF6C0C">
        <w:rPr>
          <w:rFonts w:asciiTheme="majorHAnsi" w:eastAsia="Menlo" w:hAnsiTheme="majorHAnsi" w:cstheme="majorHAnsi"/>
        </w:rPr>
        <w:t>;</w:t>
      </w:r>
    </w:p>
    <w:p w14:paraId="70191F1D" w14:textId="41416A2F" w:rsidR="48F87E6F" w:rsidRDefault="000A6091" w:rsidP="48F87E6F">
      <w:pPr>
        <w:spacing w:beforeAutospacing="1" w:afterAutospacing="1"/>
        <w:rPr>
          <w:rFonts w:ascii="Menlo" w:eastAsia="Menlo" w:hAnsi="Menlo" w:cs="Menlo"/>
        </w:rPr>
      </w:pPr>
      <w:r>
        <w:rPr>
          <w:rFonts w:ascii="Menlo" w:eastAsia="Menlo" w:hAnsi="Menlo" w:cs="Menlo"/>
          <w:noProof/>
        </w:rPr>
        <w:lastRenderedPageBreak/>
        <w:drawing>
          <wp:inline distT="0" distB="0" distL="0" distR="0" wp14:anchorId="155AC931" wp14:editId="0379E36D">
            <wp:extent cx="5943600" cy="4000500"/>
            <wp:effectExtent l="12700" t="12700" r="12700" b="1270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000500"/>
                    </a:xfrm>
                    <a:prstGeom prst="rect">
                      <a:avLst/>
                    </a:prstGeom>
                    <a:ln>
                      <a:solidFill>
                        <a:schemeClr val="accent1"/>
                      </a:solidFill>
                    </a:ln>
                  </pic:spPr>
                </pic:pic>
              </a:graphicData>
            </a:graphic>
          </wp:inline>
        </w:drawing>
      </w:r>
    </w:p>
    <w:p w14:paraId="306FF48C" w14:textId="6F7C9B76" w:rsidR="00B27F3B" w:rsidRPr="00DC7877" w:rsidRDefault="00982FA3" w:rsidP="48F87E6F">
      <w:pPr>
        <w:spacing w:beforeAutospacing="1" w:afterAutospacing="1"/>
        <w:rPr>
          <w:rFonts w:ascii="Menlo" w:eastAsia="Menlo" w:hAnsi="Menlo" w:cs="Menlo"/>
        </w:rPr>
      </w:pPr>
      <w:r w:rsidRPr="00ED5BE6">
        <w:rPr>
          <w:b/>
          <w:bCs/>
        </w:rPr>
        <w:t>Explanation:</w:t>
      </w:r>
      <w:r>
        <w:rPr>
          <w:b/>
          <w:bCs/>
        </w:rPr>
        <w:t xml:space="preserve"> </w:t>
      </w:r>
      <w:r w:rsidRPr="00982FA3">
        <w:t>This query</w:t>
      </w:r>
      <w:r>
        <w:rPr>
          <w:b/>
          <w:bCs/>
        </w:rPr>
        <w:t xml:space="preserve"> </w:t>
      </w:r>
      <w:r w:rsidR="003A47DC" w:rsidRPr="003A47DC">
        <w:t>shows the</w:t>
      </w:r>
      <w:r w:rsidR="003A47DC">
        <w:rPr>
          <w:b/>
          <w:bCs/>
        </w:rPr>
        <w:t xml:space="preserve"> </w:t>
      </w:r>
      <w:r w:rsidR="00DC7877">
        <w:t xml:space="preserve">Country, year, </w:t>
      </w:r>
      <w:r w:rsidR="00230024">
        <w:t xml:space="preserve">new infection rate, </w:t>
      </w:r>
      <w:r w:rsidR="00B861FA">
        <w:t>unemployment rate</w:t>
      </w:r>
      <w:r w:rsidR="00256701">
        <w:t xml:space="preserve"> </w:t>
      </w:r>
      <w:r w:rsidR="00C2135D">
        <w:t xml:space="preserve">in the year 2010 or </w:t>
      </w:r>
      <w:r w:rsidR="00535DDE">
        <w:t>later</w:t>
      </w:r>
      <w:r w:rsidR="00233727">
        <w:t xml:space="preserve">, </w:t>
      </w:r>
      <w:r w:rsidR="0092477E">
        <w:t xml:space="preserve">the </w:t>
      </w:r>
      <w:r w:rsidR="001F62FC">
        <w:t>dat</w:t>
      </w:r>
      <w:r w:rsidR="0027455E">
        <w:t xml:space="preserve">a with </w:t>
      </w:r>
      <w:r w:rsidR="00E1673F">
        <w:t xml:space="preserve">has “Null” for unemployment rate are excluded. </w:t>
      </w:r>
    </w:p>
    <w:p w14:paraId="17F6DC01" w14:textId="58DDE047" w:rsidR="0094248E" w:rsidRDefault="78D9D624" w:rsidP="0094248E">
      <w:pPr>
        <w:spacing w:before="100" w:beforeAutospacing="1" w:after="100" w:afterAutospacing="1"/>
      </w:pPr>
      <w:r>
        <w:t>3)</w:t>
      </w:r>
    </w:p>
    <w:p w14:paraId="16E0315C" w14:textId="77777777" w:rsidR="004077F3" w:rsidRPr="004077F3" w:rsidRDefault="004077F3" w:rsidP="004077F3">
      <w:pPr>
        <w:rPr>
          <w:rFonts w:asciiTheme="majorHAnsi" w:hAnsiTheme="majorHAnsi" w:cstheme="majorHAnsi"/>
        </w:rPr>
      </w:pPr>
      <w:r w:rsidRPr="00F905B7">
        <w:rPr>
          <w:rFonts w:asciiTheme="majorHAnsi" w:eastAsia="Menlo" w:hAnsiTheme="majorHAnsi" w:cstheme="majorHAnsi"/>
        </w:rPr>
        <w:t>SELECT MAX (REPLACE(</w:t>
      </w:r>
      <w:r w:rsidRPr="00551C8F">
        <w:rPr>
          <w:rFonts w:asciiTheme="majorHAnsi" w:eastAsia="Menlo" w:hAnsiTheme="majorHAnsi" w:cstheme="majorHAnsi"/>
        </w:rPr>
        <w:t>Living_with_HIV</w:t>
      </w:r>
      <w:r w:rsidRPr="00F905B7">
        <w:rPr>
          <w:rFonts w:asciiTheme="majorHAnsi" w:eastAsia="Menlo" w:hAnsiTheme="majorHAnsi" w:cstheme="majorHAnsi"/>
        </w:rPr>
        <w:t>, ',' , '')), Country, School_enrollment_rate,Year</w:t>
      </w:r>
    </w:p>
    <w:p w14:paraId="3DCB59B5" w14:textId="2DA10F99" w:rsidR="004077F3" w:rsidRPr="004077F3" w:rsidRDefault="004077F3" w:rsidP="004077F3">
      <w:pPr>
        <w:rPr>
          <w:rFonts w:asciiTheme="majorHAnsi" w:hAnsiTheme="majorHAnsi" w:cstheme="majorHAnsi"/>
        </w:rPr>
      </w:pPr>
      <w:r w:rsidRPr="00F905B7">
        <w:rPr>
          <w:rFonts w:asciiTheme="majorHAnsi" w:eastAsia="Menlo" w:hAnsiTheme="majorHAnsi" w:cstheme="majorHAnsi"/>
        </w:rPr>
        <w:t>From Country_HIV_info</w:t>
      </w:r>
    </w:p>
    <w:p w14:paraId="66725DA1" w14:textId="03420292" w:rsidR="004077F3" w:rsidRPr="004077F3" w:rsidRDefault="004077F3" w:rsidP="004077F3">
      <w:pPr>
        <w:rPr>
          <w:rFonts w:asciiTheme="majorHAnsi" w:hAnsiTheme="majorHAnsi" w:cstheme="majorHAnsi"/>
        </w:rPr>
      </w:pPr>
      <w:r w:rsidRPr="00F905B7">
        <w:rPr>
          <w:rFonts w:asciiTheme="majorHAnsi" w:eastAsia="Menlo" w:hAnsiTheme="majorHAnsi" w:cstheme="majorHAnsi"/>
        </w:rPr>
        <w:t>WHERE (REPLACE(</w:t>
      </w:r>
      <w:r w:rsidRPr="00551C8F">
        <w:rPr>
          <w:rFonts w:asciiTheme="majorHAnsi" w:eastAsia="Menlo" w:hAnsiTheme="majorHAnsi" w:cstheme="majorHAnsi"/>
        </w:rPr>
        <w:t>Living_with_HIV</w:t>
      </w:r>
      <w:r w:rsidRPr="00F905B7">
        <w:rPr>
          <w:rFonts w:asciiTheme="majorHAnsi" w:eastAsia="Menlo" w:hAnsiTheme="majorHAnsi" w:cstheme="majorHAnsi"/>
        </w:rPr>
        <w:t>, ',' , '')) NOT IN (SELECT MAX (REPLACE(</w:t>
      </w:r>
      <w:r w:rsidRPr="00551C8F">
        <w:rPr>
          <w:rFonts w:asciiTheme="majorHAnsi" w:eastAsia="Menlo" w:hAnsiTheme="majorHAnsi" w:cstheme="majorHAnsi"/>
        </w:rPr>
        <w:t>Living_with_HIV</w:t>
      </w:r>
      <w:r w:rsidRPr="00F905B7">
        <w:rPr>
          <w:rFonts w:asciiTheme="majorHAnsi" w:eastAsia="Menlo" w:hAnsiTheme="majorHAnsi" w:cstheme="majorHAnsi"/>
        </w:rPr>
        <w:t>, ',' , ''))</w:t>
      </w:r>
    </w:p>
    <w:p w14:paraId="283F127A" w14:textId="166CCED8" w:rsidR="004077F3" w:rsidRPr="004077F3" w:rsidRDefault="004077F3" w:rsidP="004077F3">
      <w:pPr>
        <w:rPr>
          <w:rFonts w:asciiTheme="majorHAnsi" w:hAnsiTheme="majorHAnsi" w:cstheme="majorHAnsi"/>
        </w:rPr>
      </w:pPr>
      <w:r w:rsidRPr="00F905B7">
        <w:rPr>
          <w:rFonts w:asciiTheme="majorHAnsi" w:eastAsia="Menlo" w:hAnsiTheme="majorHAnsi" w:cstheme="majorHAnsi"/>
        </w:rPr>
        <w:t>FROM Country_HIV_info)</w:t>
      </w:r>
    </w:p>
    <w:p w14:paraId="5FDB8F47" w14:textId="0B0D233A" w:rsidR="004077F3" w:rsidRDefault="004077F3" w:rsidP="004077F3">
      <w:pPr>
        <w:rPr>
          <w:rFonts w:asciiTheme="majorHAnsi" w:eastAsia="Menlo" w:hAnsiTheme="majorHAnsi" w:cstheme="majorHAnsi"/>
        </w:rPr>
      </w:pPr>
      <w:r w:rsidRPr="00F905B7">
        <w:rPr>
          <w:rFonts w:asciiTheme="majorHAnsi" w:eastAsia="Menlo" w:hAnsiTheme="majorHAnsi" w:cstheme="majorHAnsi"/>
        </w:rPr>
        <w:t>GROUP BY Country;</w:t>
      </w:r>
    </w:p>
    <w:p w14:paraId="51962CEB" w14:textId="5E3F3041" w:rsidR="00C54673" w:rsidRPr="004077F3" w:rsidRDefault="00C54673" w:rsidP="004077F3">
      <w:pPr>
        <w:rPr>
          <w:rFonts w:asciiTheme="majorHAnsi" w:hAnsiTheme="majorHAnsi" w:cstheme="majorHAnsi"/>
        </w:rPr>
      </w:pPr>
      <w:r>
        <w:rPr>
          <w:rFonts w:asciiTheme="majorHAnsi" w:hAnsiTheme="majorHAnsi" w:cstheme="majorHAnsi"/>
          <w:noProof/>
        </w:rPr>
        <w:drawing>
          <wp:inline distT="0" distB="0" distL="0" distR="0" wp14:anchorId="392B1E15" wp14:editId="58058D08">
            <wp:extent cx="6858000" cy="1176655"/>
            <wp:effectExtent l="12700" t="12700" r="12700" b="17145"/>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6858000" cy="1176655"/>
                    </a:xfrm>
                    <a:prstGeom prst="rect">
                      <a:avLst/>
                    </a:prstGeom>
                    <a:ln>
                      <a:solidFill>
                        <a:schemeClr val="accent1"/>
                      </a:solidFill>
                    </a:ln>
                  </pic:spPr>
                </pic:pic>
              </a:graphicData>
            </a:graphic>
          </wp:inline>
        </w:drawing>
      </w:r>
    </w:p>
    <w:p w14:paraId="30B7338F" w14:textId="6034164D" w:rsidR="00494032" w:rsidRPr="00B37072" w:rsidRDefault="0094248E" w:rsidP="00494032">
      <w:pPr>
        <w:rPr>
          <w:rFonts w:ascii="Menlo" w:eastAsia="Menlo" w:hAnsi="Menlo" w:cs="Menlo"/>
        </w:rPr>
      </w:pPr>
      <w:r w:rsidRPr="00ED5BE6">
        <w:rPr>
          <w:b/>
          <w:bCs/>
        </w:rPr>
        <w:t>Explanation:</w:t>
      </w:r>
      <w:r w:rsidR="00725D36">
        <w:rPr>
          <w:b/>
          <w:bCs/>
        </w:rPr>
        <w:t xml:space="preserve"> </w:t>
      </w:r>
      <w:r w:rsidR="00725D36" w:rsidRPr="00B37072">
        <w:t xml:space="preserve">This query </w:t>
      </w:r>
      <w:r w:rsidR="00900C78" w:rsidRPr="00B37072">
        <w:t xml:space="preserve">displays </w:t>
      </w:r>
      <w:r w:rsidR="00575BDF" w:rsidRPr="00B37072">
        <w:t>the</w:t>
      </w:r>
      <w:r w:rsidR="00423237">
        <w:t xml:space="preserve"> number of people </w:t>
      </w:r>
      <w:r w:rsidR="00342953">
        <w:t xml:space="preserve">living with HIV, </w:t>
      </w:r>
      <w:r w:rsidR="00575BDF" w:rsidRPr="00B37072">
        <w:t>year, school enrollment rate</w:t>
      </w:r>
      <w:r w:rsidR="00262909" w:rsidRPr="00B37072">
        <w:t xml:space="preserve"> for the second </w:t>
      </w:r>
      <w:r w:rsidR="00B37072" w:rsidRPr="00B37072">
        <w:t>highest number of people</w:t>
      </w:r>
      <w:r w:rsidR="00262909" w:rsidRPr="00B37072">
        <w:t xml:space="preserve"> </w:t>
      </w:r>
      <w:r w:rsidR="00B37072" w:rsidRPr="00B37072">
        <w:t xml:space="preserve">living with HIV </w:t>
      </w:r>
      <w:r w:rsidR="00F2046D">
        <w:t>in</w:t>
      </w:r>
      <w:r w:rsidR="00B37072" w:rsidRPr="00B37072">
        <w:t xml:space="preserve"> each country. </w:t>
      </w:r>
    </w:p>
    <w:p w14:paraId="4E69AA6C" w14:textId="1BD18902" w:rsidR="00283E52" w:rsidRDefault="00283E52" w:rsidP="00494032">
      <w:pPr>
        <w:rPr>
          <w:rFonts w:ascii="Menlo" w:eastAsia="Menlo" w:hAnsi="Menlo" w:cs="Menlo"/>
          <w:sz w:val="22"/>
          <w:szCs w:val="22"/>
        </w:rPr>
      </w:pPr>
    </w:p>
    <w:p w14:paraId="5081C833" w14:textId="77777777" w:rsidR="00CC6D9B" w:rsidRPr="00B37072" w:rsidRDefault="00CC6D9B" w:rsidP="00494032">
      <w:pPr>
        <w:rPr>
          <w:rFonts w:ascii="Menlo" w:eastAsia="Menlo" w:hAnsi="Menlo" w:cs="Menlo"/>
          <w:sz w:val="22"/>
          <w:szCs w:val="22"/>
        </w:rPr>
      </w:pPr>
    </w:p>
    <w:p w14:paraId="57EA6998" w14:textId="757F6CCC" w:rsidR="00494032" w:rsidRDefault="78D9D624" w:rsidP="00494032">
      <w:pPr>
        <w:rPr>
          <w:rFonts w:ascii="Menlo" w:eastAsia="Menlo" w:hAnsi="Menlo" w:cs="Menlo"/>
          <w:sz w:val="22"/>
          <w:szCs w:val="22"/>
        </w:rPr>
      </w:pPr>
      <w:r w:rsidRPr="78D9D624">
        <w:rPr>
          <w:rFonts w:ascii="Menlo" w:eastAsia="Menlo" w:hAnsi="Menlo" w:cs="Menlo"/>
        </w:rPr>
        <w:t>4)</w:t>
      </w:r>
    </w:p>
    <w:p w14:paraId="665DA62F" w14:textId="5BF81189" w:rsidR="00AB31C6" w:rsidRPr="00801341" w:rsidRDefault="00AB31C6" w:rsidP="00AB31C6">
      <w:pPr>
        <w:autoSpaceDE w:val="0"/>
        <w:autoSpaceDN w:val="0"/>
        <w:adjustRightInd w:val="0"/>
        <w:rPr>
          <w:rFonts w:asciiTheme="majorHAnsi" w:hAnsiTheme="majorHAnsi" w:cstheme="majorHAnsi"/>
          <w:color w:val="1B1B1B"/>
        </w:rPr>
      </w:pPr>
      <w:r w:rsidRPr="00801341">
        <w:rPr>
          <w:rFonts w:asciiTheme="majorHAnsi" w:hAnsiTheme="majorHAnsi" w:cstheme="majorHAnsi"/>
          <w:color w:val="1B1B1B"/>
        </w:rPr>
        <w:t xml:space="preserve">SELECT Country, Year, </w:t>
      </w:r>
      <w:r w:rsidR="00B20F1F" w:rsidRPr="00801341">
        <w:rPr>
          <w:rFonts w:asciiTheme="majorHAnsi" w:hAnsiTheme="majorHAnsi" w:cstheme="majorHAnsi"/>
          <w:color w:val="1B1B1B"/>
        </w:rPr>
        <w:t>Infected_with_HIV</w:t>
      </w:r>
      <w:r w:rsidRPr="00801341">
        <w:rPr>
          <w:rFonts w:asciiTheme="majorHAnsi" w:hAnsiTheme="majorHAnsi" w:cstheme="majorHAnsi"/>
          <w:color w:val="1B1B1B"/>
        </w:rPr>
        <w:t>,</w:t>
      </w:r>
    </w:p>
    <w:p w14:paraId="31BD5562" w14:textId="28FCE7B8" w:rsidR="00AB31C6" w:rsidRPr="00801341" w:rsidRDefault="00AB31C6" w:rsidP="00AB31C6">
      <w:pPr>
        <w:autoSpaceDE w:val="0"/>
        <w:autoSpaceDN w:val="0"/>
        <w:adjustRightInd w:val="0"/>
        <w:rPr>
          <w:rFonts w:asciiTheme="majorHAnsi" w:hAnsiTheme="majorHAnsi" w:cstheme="majorHAnsi"/>
          <w:color w:val="1B1B1B"/>
        </w:rPr>
      </w:pPr>
      <w:r w:rsidRPr="00801341">
        <w:rPr>
          <w:rFonts w:asciiTheme="majorHAnsi" w:hAnsiTheme="majorHAnsi" w:cstheme="majorHAnsi"/>
          <w:color w:val="1B1B1B"/>
        </w:rPr>
        <w:t>(</w:t>
      </w:r>
      <w:r w:rsidR="00261838" w:rsidRPr="00801341">
        <w:rPr>
          <w:rFonts w:asciiTheme="majorHAnsi" w:hAnsiTheme="majorHAnsi" w:cstheme="majorHAnsi"/>
          <w:color w:val="1B1B1B"/>
        </w:rPr>
        <w:t xml:space="preserve">Infected_with_HIV </w:t>
      </w:r>
      <w:r w:rsidRPr="00801341">
        <w:rPr>
          <w:rFonts w:asciiTheme="majorHAnsi" w:hAnsiTheme="majorHAnsi" w:cstheme="majorHAnsi"/>
          <w:color w:val="1B1B1B"/>
        </w:rPr>
        <w:t>-LAG(</w:t>
      </w:r>
      <w:r w:rsidR="00261838" w:rsidRPr="00801341">
        <w:rPr>
          <w:rFonts w:asciiTheme="majorHAnsi" w:hAnsiTheme="majorHAnsi" w:cstheme="majorHAnsi"/>
          <w:color w:val="1B1B1B"/>
        </w:rPr>
        <w:t>Infected_with_HIV</w:t>
      </w:r>
      <w:r w:rsidRPr="00801341">
        <w:rPr>
          <w:rFonts w:asciiTheme="majorHAnsi" w:hAnsiTheme="majorHAnsi" w:cstheme="majorHAnsi"/>
          <w:color w:val="1B1B1B"/>
        </w:rPr>
        <w:t>, 1)  OVER (PARTITION BY Country) ) as infected_difference_from_previous_year,</w:t>
      </w:r>
    </w:p>
    <w:p w14:paraId="47815131" w14:textId="77777777" w:rsidR="00AB31C6" w:rsidRPr="00801341" w:rsidRDefault="00AB31C6" w:rsidP="00AB31C6">
      <w:pPr>
        <w:autoSpaceDE w:val="0"/>
        <w:autoSpaceDN w:val="0"/>
        <w:adjustRightInd w:val="0"/>
        <w:rPr>
          <w:rFonts w:asciiTheme="majorHAnsi" w:hAnsiTheme="majorHAnsi" w:cstheme="majorHAnsi"/>
          <w:color w:val="1B1B1B"/>
        </w:rPr>
      </w:pPr>
      <w:r w:rsidRPr="00801341">
        <w:rPr>
          <w:rFonts w:asciiTheme="majorHAnsi" w:hAnsiTheme="majorHAnsi" w:cstheme="majorHAnsi"/>
          <w:color w:val="1B1B1B"/>
        </w:rPr>
        <w:t>unemployment_rate,</w:t>
      </w:r>
    </w:p>
    <w:p w14:paraId="47148E4E" w14:textId="77777777" w:rsidR="00AB31C6" w:rsidRPr="00801341" w:rsidRDefault="00AB31C6" w:rsidP="00AB31C6">
      <w:pPr>
        <w:autoSpaceDE w:val="0"/>
        <w:autoSpaceDN w:val="0"/>
        <w:adjustRightInd w:val="0"/>
        <w:rPr>
          <w:rFonts w:asciiTheme="majorHAnsi" w:hAnsiTheme="majorHAnsi" w:cstheme="majorHAnsi"/>
          <w:color w:val="1B1B1B"/>
        </w:rPr>
      </w:pPr>
      <w:r w:rsidRPr="00801341">
        <w:rPr>
          <w:rFonts w:asciiTheme="majorHAnsi" w:hAnsiTheme="majorHAnsi" w:cstheme="majorHAnsi"/>
          <w:color w:val="1B1B1B"/>
        </w:rPr>
        <w:lastRenderedPageBreak/>
        <w:t>(unemployment_rate- LAG(unemployment_rate, 1) OVER (PARTITION BY Country)) AS unemployment_difference</w:t>
      </w:r>
    </w:p>
    <w:p w14:paraId="0D0EC7DA" w14:textId="0352CA76" w:rsidR="00AD05D8" w:rsidRPr="00801341" w:rsidRDefault="00AB31C6" w:rsidP="00801341">
      <w:pPr>
        <w:autoSpaceDE w:val="0"/>
        <w:autoSpaceDN w:val="0"/>
        <w:adjustRightInd w:val="0"/>
        <w:rPr>
          <w:rFonts w:asciiTheme="majorHAnsi" w:hAnsiTheme="majorHAnsi" w:cstheme="majorHAnsi"/>
          <w:color w:val="1B1B1B"/>
        </w:rPr>
      </w:pPr>
      <w:r w:rsidRPr="00801341">
        <w:rPr>
          <w:rFonts w:asciiTheme="majorHAnsi" w:hAnsiTheme="majorHAnsi" w:cstheme="majorHAnsi"/>
          <w:color w:val="1B1B1B"/>
        </w:rPr>
        <w:t xml:space="preserve">from </w:t>
      </w:r>
      <w:r w:rsidR="00801341">
        <w:rPr>
          <w:rFonts w:asciiTheme="majorHAnsi" w:hAnsiTheme="majorHAnsi" w:cstheme="majorHAnsi"/>
          <w:color w:val="1B1B1B"/>
        </w:rPr>
        <w:t>Country_HIV_info;</w:t>
      </w:r>
    </w:p>
    <w:p w14:paraId="4D042F76" w14:textId="77777777" w:rsidR="00037905" w:rsidRPr="00801341" w:rsidRDefault="00037905" w:rsidP="00801341">
      <w:pPr>
        <w:autoSpaceDE w:val="0"/>
        <w:autoSpaceDN w:val="0"/>
        <w:adjustRightInd w:val="0"/>
        <w:rPr>
          <w:rFonts w:asciiTheme="majorHAnsi" w:hAnsiTheme="majorHAnsi" w:cstheme="majorHAnsi"/>
          <w:color w:val="1B1B1B"/>
        </w:rPr>
      </w:pPr>
    </w:p>
    <w:p w14:paraId="6EC5D7D1" w14:textId="2D437170" w:rsidR="00AB31C6" w:rsidRDefault="00037905" w:rsidP="00AB31C6">
      <w:pPr>
        <w:autoSpaceDE w:val="0"/>
        <w:autoSpaceDN w:val="0"/>
        <w:adjustRightInd w:val="0"/>
        <w:rPr>
          <w:rFonts w:ascii="Helvetica" w:hAnsi="Helvetica" w:cs="Helvetica"/>
          <w:color w:val="1B1B1B"/>
          <w:sz w:val="22"/>
          <w:szCs w:val="22"/>
        </w:rPr>
      </w:pPr>
      <w:r>
        <w:rPr>
          <w:rFonts w:ascii="Helvetica" w:hAnsi="Helvetica" w:cs="Helvetica"/>
          <w:noProof/>
          <w:color w:val="1B1B1B"/>
          <w:sz w:val="22"/>
          <w:szCs w:val="22"/>
        </w:rPr>
        <w:drawing>
          <wp:inline distT="0" distB="0" distL="0" distR="0" wp14:anchorId="0F63A244" wp14:editId="7E93DC0B">
            <wp:extent cx="5721491" cy="3725693"/>
            <wp:effectExtent l="0" t="0" r="0" b="0"/>
            <wp:docPr id="24" name="Picture 2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855" cy="3729837"/>
                    </a:xfrm>
                    <a:prstGeom prst="rect">
                      <a:avLst/>
                    </a:prstGeom>
                  </pic:spPr>
                </pic:pic>
              </a:graphicData>
            </a:graphic>
          </wp:inline>
        </w:drawing>
      </w:r>
    </w:p>
    <w:p w14:paraId="0045DE4B" w14:textId="488F7D0F" w:rsidR="00AB31C6" w:rsidRPr="007B5E61" w:rsidRDefault="00C92E4F" w:rsidP="00AB31C6">
      <w:pPr>
        <w:autoSpaceDE w:val="0"/>
        <w:autoSpaceDN w:val="0"/>
        <w:adjustRightInd w:val="0"/>
        <w:rPr>
          <w:rFonts w:cstheme="minorHAnsi"/>
          <w:color w:val="000000"/>
        </w:rPr>
      </w:pPr>
      <w:r w:rsidRPr="007B5E61">
        <w:rPr>
          <w:rFonts w:cstheme="minorHAnsi"/>
          <w:b/>
          <w:color w:val="000000"/>
        </w:rPr>
        <w:t>Explanation</w:t>
      </w:r>
      <w:r>
        <w:rPr>
          <w:rFonts w:ascii="Helvetica" w:hAnsi="Helvetica" w:cs="Helvetica"/>
          <w:b/>
          <w:bCs/>
          <w:color w:val="000000"/>
        </w:rPr>
        <w:t xml:space="preserve">: </w:t>
      </w:r>
      <w:r w:rsidRPr="007B5E61">
        <w:rPr>
          <w:rFonts w:cstheme="minorHAnsi"/>
          <w:b/>
          <w:color w:val="000000"/>
        </w:rPr>
        <w:t xml:space="preserve"> </w:t>
      </w:r>
      <w:r w:rsidRPr="007B5E61">
        <w:rPr>
          <w:rFonts w:cstheme="minorHAnsi"/>
          <w:color w:val="000000"/>
        </w:rPr>
        <w:t>this query</w:t>
      </w:r>
      <w:r w:rsidR="00BF4038" w:rsidRPr="007B5E61">
        <w:rPr>
          <w:rFonts w:cstheme="minorHAnsi"/>
          <w:color w:val="000000"/>
        </w:rPr>
        <w:t xml:space="preserve"> creates two new columns: “infected_differece_from_previous_</w:t>
      </w:r>
      <w:r w:rsidR="00A030A4" w:rsidRPr="007B5E61">
        <w:rPr>
          <w:rFonts w:cstheme="minorHAnsi"/>
          <w:color w:val="000000"/>
        </w:rPr>
        <w:t xml:space="preserve">year” and “unemployment_difference”. </w:t>
      </w:r>
    </w:p>
    <w:p w14:paraId="0D766165" w14:textId="507E01BF" w:rsidR="004F3F74" w:rsidRPr="007B5E61" w:rsidRDefault="007B5E61" w:rsidP="00AB31C6">
      <w:pPr>
        <w:autoSpaceDE w:val="0"/>
        <w:autoSpaceDN w:val="0"/>
        <w:adjustRightInd w:val="0"/>
        <w:rPr>
          <w:rFonts w:cstheme="minorHAnsi"/>
          <w:color w:val="000000"/>
        </w:rPr>
      </w:pPr>
      <w:r w:rsidRPr="007B5E61">
        <w:rPr>
          <w:rFonts w:cstheme="minorHAnsi"/>
          <w:color w:val="000000"/>
        </w:rPr>
        <w:t xml:space="preserve">- </w:t>
      </w:r>
      <w:r w:rsidR="004F3F74" w:rsidRPr="007B5E61">
        <w:rPr>
          <w:rFonts w:cstheme="minorHAnsi"/>
          <w:color w:val="000000"/>
        </w:rPr>
        <w:t xml:space="preserve">“infected_differece_from_previous_year” shows the </w:t>
      </w:r>
      <w:r w:rsidR="0017027C" w:rsidRPr="007B5E61">
        <w:rPr>
          <w:rFonts w:cstheme="minorHAnsi"/>
          <w:color w:val="000000"/>
        </w:rPr>
        <w:t xml:space="preserve">yearly </w:t>
      </w:r>
      <w:r w:rsidR="00725CE5" w:rsidRPr="007B5E61">
        <w:rPr>
          <w:rFonts w:cstheme="minorHAnsi"/>
          <w:color w:val="000000"/>
        </w:rPr>
        <w:t>change/</w:t>
      </w:r>
      <w:r w:rsidR="00207C73" w:rsidRPr="007B5E61">
        <w:rPr>
          <w:rFonts w:cstheme="minorHAnsi"/>
          <w:color w:val="000000"/>
        </w:rPr>
        <w:t xml:space="preserve">differences </w:t>
      </w:r>
      <w:r w:rsidR="00C42DC9" w:rsidRPr="007B5E61">
        <w:rPr>
          <w:rFonts w:cstheme="minorHAnsi"/>
          <w:color w:val="000000"/>
        </w:rPr>
        <w:t xml:space="preserve">of the number of people infected with HIV in each country. For example, </w:t>
      </w:r>
      <w:r w:rsidR="008F34AB" w:rsidRPr="007B5E61">
        <w:rPr>
          <w:rFonts w:cstheme="minorHAnsi"/>
          <w:color w:val="000000"/>
        </w:rPr>
        <w:t xml:space="preserve">from 2007 to 2008, </w:t>
      </w:r>
      <w:r w:rsidR="00432C58" w:rsidRPr="007B5E61">
        <w:rPr>
          <w:rFonts w:cstheme="minorHAnsi"/>
          <w:color w:val="000000"/>
        </w:rPr>
        <w:t>the</w:t>
      </w:r>
      <w:r w:rsidR="008F34AB" w:rsidRPr="007B5E61">
        <w:rPr>
          <w:rFonts w:cstheme="minorHAnsi"/>
          <w:color w:val="000000"/>
        </w:rPr>
        <w:t xml:space="preserve"> total</w:t>
      </w:r>
      <w:r w:rsidR="00432C58" w:rsidRPr="007B5E61">
        <w:rPr>
          <w:rFonts w:cstheme="minorHAnsi"/>
          <w:color w:val="000000"/>
        </w:rPr>
        <w:t xml:space="preserve"> number of people infected with HIV in Bermuda </w:t>
      </w:r>
      <w:r w:rsidR="008F34AB" w:rsidRPr="007B5E61">
        <w:rPr>
          <w:rFonts w:cstheme="minorHAnsi"/>
          <w:color w:val="000000"/>
        </w:rPr>
        <w:t>was decreased by 6.</w:t>
      </w:r>
      <w:r w:rsidR="00DA7996" w:rsidRPr="007B5E61">
        <w:rPr>
          <w:rFonts w:cstheme="minorHAnsi"/>
          <w:color w:val="000000"/>
        </w:rPr>
        <w:t xml:space="preserve"> </w:t>
      </w:r>
    </w:p>
    <w:p w14:paraId="3B273930" w14:textId="4B34A1F3" w:rsidR="008F34AB" w:rsidRDefault="007B5E61" w:rsidP="00AB31C6">
      <w:pPr>
        <w:autoSpaceDE w:val="0"/>
        <w:autoSpaceDN w:val="0"/>
        <w:adjustRightInd w:val="0"/>
        <w:rPr>
          <w:rFonts w:cstheme="minorHAnsi"/>
          <w:color w:val="000000"/>
        </w:rPr>
      </w:pPr>
      <w:r w:rsidRPr="007B5E61">
        <w:rPr>
          <w:rFonts w:cstheme="minorHAnsi"/>
          <w:color w:val="000000"/>
        </w:rPr>
        <w:t xml:space="preserve">- </w:t>
      </w:r>
      <w:r w:rsidR="008F34AB" w:rsidRPr="007B5E61">
        <w:rPr>
          <w:rFonts w:cstheme="minorHAnsi"/>
          <w:color w:val="000000"/>
        </w:rPr>
        <w:t xml:space="preserve">“unemployment_difference” shows the </w:t>
      </w:r>
      <w:r w:rsidR="0017027C" w:rsidRPr="007B5E61">
        <w:rPr>
          <w:rFonts w:cstheme="minorHAnsi"/>
          <w:color w:val="000000"/>
        </w:rPr>
        <w:t xml:space="preserve">yearly </w:t>
      </w:r>
      <w:r w:rsidR="008F34AB" w:rsidRPr="007B5E61">
        <w:rPr>
          <w:rFonts w:cstheme="minorHAnsi"/>
          <w:color w:val="000000"/>
        </w:rPr>
        <w:t xml:space="preserve">differences in </w:t>
      </w:r>
      <w:r w:rsidR="006768F5" w:rsidRPr="007B5E61">
        <w:rPr>
          <w:rFonts w:cstheme="minorHAnsi"/>
          <w:color w:val="000000"/>
        </w:rPr>
        <w:t>unemployment_rate</w:t>
      </w:r>
      <w:r w:rsidR="0017027C" w:rsidRPr="007B5E61">
        <w:rPr>
          <w:rFonts w:cstheme="minorHAnsi"/>
          <w:color w:val="000000"/>
        </w:rPr>
        <w:t xml:space="preserve"> for each country. </w:t>
      </w:r>
    </w:p>
    <w:p w14:paraId="79CC52B0" w14:textId="5D92FA0C" w:rsidR="007B5E61" w:rsidRDefault="007B5E61" w:rsidP="00AB31C6">
      <w:pPr>
        <w:autoSpaceDE w:val="0"/>
        <w:autoSpaceDN w:val="0"/>
        <w:adjustRightInd w:val="0"/>
        <w:rPr>
          <w:rFonts w:cstheme="minorHAnsi"/>
          <w:color w:val="000000"/>
        </w:rPr>
      </w:pPr>
    </w:p>
    <w:p w14:paraId="6A8F992A" w14:textId="77777777" w:rsidR="00C776B8" w:rsidRPr="007B5E61" w:rsidRDefault="00C776B8" w:rsidP="00AB31C6">
      <w:pPr>
        <w:autoSpaceDE w:val="0"/>
        <w:autoSpaceDN w:val="0"/>
        <w:adjustRightInd w:val="0"/>
        <w:rPr>
          <w:rFonts w:cstheme="minorHAnsi"/>
          <w:color w:val="000000"/>
        </w:rPr>
      </w:pPr>
    </w:p>
    <w:p w14:paraId="43EED416" w14:textId="750F672D" w:rsidR="00494032" w:rsidRDefault="00AD05D8" w:rsidP="78D9D624">
      <w:pPr>
        <w:rPr>
          <w:rFonts w:ascii="Menlo" w:eastAsia="Menlo" w:hAnsi="Menlo" w:cs="Menlo"/>
          <w:sz w:val="22"/>
          <w:szCs w:val="22"/>
        </w:rPr>
      </w:pPr>
      <w:r>
        <w:rPr>
          <w:rFonts w:ascii="Menlo" w:eastAsia="Menlo" w:hAnsi="Menlo" w:cs="Menlo"/>
          <w:sz w:val="22"/>
          <w:szCs w:val="22"/>
        </w:rPr>
        <w:t>5)</w:t>
      </w:r>
    </w:p>
    <w:p w14:paraId="51C405A1" w14:textId="030AC9B6" w:rsidR="00AD05D8" w:rsidRPr="00801341" w:rsidRDefault="5F248D6A" w:rsidP="5F248D6A">
      <w:pPr>
        <w:rPr>
          <w:rFonts w:asciiTheme="majorHAnsi" w:eastAsia="Menlo" w:hAnsiTheme="majorHAnsi" w:cstheme="majorHAnsi"/>
        </w:rPr>
      </w:pPr>
      <w:r w:rsidRPr="00801341">
        <w:rPr>
          <w:rFonts w:asciiTheme="majorHAnsi" w:eastAsia="Menlo" w:hAnsiTheme="majorHAnsi" w:cstheme="majorHAnsi"/>
        </w:rPr>
        <w:t xml:space="preserve">SELECT Country, Year, </w:t>
      </w:r>
      <w:r w:rsidRPr="00801341">
        <w:rPr>
          <w:rFonts w:asciiTheme="majorHAnsi" w:eastAsia="Menlo" w:hAnsiTheme="majorHAnsi" w:cstheme="majorHAnsi"/>
          <w:color w:val="000000" w:themeColor="text1"/>
        </w:rPr>
        <w:t>Infected_with_HIV,</w:t>
      </w:r>
    </w:p>
    <w:p w14:paraId="129B81FF" w14:textId="7E633E63" w:rsidR="00AD05D8" w:rsidRPr="00801341" w:rsidRDefault="5F248D6A" w:rsidP="78D9D624">
      <w:pPr>
        <w:rPr>
          <w:rFonts w:asciiTheme="majorHAnsi" w:hAnsiTheme="majorHAnsi" w:cstheme="majorHAnsi"/>
        </w:rPr>
      </w:pPr>
      <w:r w:rsidRPr="00801341">
        <w:rPr>
          <w:rFonts w:asciiTheme="majorHAnsi" w:eastAsia="Menlo" w:hAnsiTheme="majorHAnsi" w:cstheme="majorHAnsi"/>
          <w:color w:val="000000" w:themeColor="text1"/>
        </w:rPr>
        <w:t>RANK()OVER (ORDER BY Infected_with_HIV DESC)Rank</w:t>
      </w:r>
    </w:p>
    <w:p w14:paraId="63F8F792" w14:textId="21BC4A90" w:rsidR="00AD05D8" w:rsidRPr="00801341" w:rsidRDefault="5F248D6A" w:rsidP="78D9D624">
      <w:pPr>
        <w:rPr>
          <w:rFonts w:asciiTheme="majorHAnsi" w:hAnsiTheme="majorHAnsi" w:cstheme="majorHAnsi"/>
        </w:rPr>
      </w:pPr>
      <w:r w:rsidRPr="00801341">
        <w:rPr>
          <w:rFonts w:asciiTheme="majorHAnsi" w:eastAsia="Menlo" w:hAnsiTheme="majorHAnsi" w:cstheme="majorHAnsi"/>
          <w:color w:val="000000" w:themeColor="text1"/>
        </w:rPr>
        <w:t>FROM Country_HIV_info</w:t>
      </w:r>
    </w:p>
    <w:p w14:paraId="59FC9AA5" w14:textId="2F074850" w:rsidR="00AD05D8" w:rsidRPr="00801341" w:rsidRDefault="5F248D6A" w:rsidP="78D9D624">
      <w:pPr>
        <w:rPr>
          <w:rFonts w:asciiTheme="majorHAnsi" w:hAnsiTheme="majorHAnsi" w:cstheme="majorHAnsi"/>
        </w:rPr>
      </w:pPr>
      <w:r w:rsidRPr="00801341">
        <w:rPr>
          <w:rFonts w:asciiTheme="majorHAnsi" w:eastAsia="Menlo" w:hAnsiTheme="majorHAnsi" w:cstheme="majorHAnsi"/>
          <w:color w:val="000000" w:themeColor="text1"/>
        </w:rPr>
        <w:t>WHERE Year IS NOT 2007;</w:t>
      </w:r>
    </w:p>
    <w:p w14:paraId="66E912F6" w14:textId="666251F3" w:rsidR="00551C8F" w:rsidRPr="000E745C" w:rsidRDefault="000E745C">
      <w:pPr>
        <w:rPr>
          <w:rFonts w:asciiTheme="majorHAnsi" w:hAnsiTheme="majorHAnsi" w:cstheme="majorHAnsi"/>
        </w:rPr>
      </w:pPr>
      <w:r>
        <w:rPr>
          <w:noProof/>
        </w:rPr>
        <w:lastRenderedPageBreak/>
        <w:drawing>
          <wp:inline distT="0" distB="0" distL="0" distR="0" wp14:anchorId="5C08FB94" wp14:editId="02D882BF">
            <wp:extent cx="4484451" cy="3033992"/>
            <wp:effectExtent l="0" t="0" r="0" b="1905"/>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60304" cy="3085311"/>
                    </a:xfrm>
                    <a:prstGeom prst="rect">
                      <a:avLst/>
                    </a:prstGeom>
                  </pic:spPr>
                </pic:pic>
              </a:graphicData>
            </a:graphic>
          </wp:inline>
        </w:drawing>
      </w:r>
    </w:p>
    <w:p w14:paraId="7A494391" w14:textId="2991E8CD" w:rsidR="00551C8F" w:rsidRDefault="00551C8F"/>
    <w:p w14:paraId="3AB3955F" w14:textId="57186028" w:rsidR="00551C8F" w:rsidRPr="000B14C5" w:rsidRDefault="000B14C5">
      <w:pPr>
        <w:rPr>
          <w:b/>
        </w:rPr>
      </w:pPr>
      <w:r>
        <w:rPr>
          <w:b/>
          <w:bCs/>
        </w:rPr>
        <w:t xml:space="preserve">Explanation: </w:t>
      </w:r>
      <w:r w:rsidRPr="000B14C5">
        <w:t>This</w:t>
      </w:r>
      <w:r>
        <w:t xml:space="preserve"> query </w:t>
      </w:r>
      <w:r w:rsidR="00955D0C">
        <w:t>ranks</w:t>
      </w:r>
      <w:r w:rsidR="00350E3D">
        <w:t xml:space="preserve"> the </w:t>
      </w:r>
      <w:r w:rsidR="00955D0C">
        <w:t xml:space="preserve">number of </w:t>
      </w:r>
      <w:r w:rsidR="009F1620">
        <w:t xml:space="preserve">people infected with HIV </w:t>
      </w:r>
      <w:r w:rsidR="00536006">
        <w:t xml:space="preserve">from all countries and years, except 2007. </w:t>
      </w:r>
    </w:p>
    <w:p w14:paraId="3E9EC7A0" w14:textId="30C3CBE8" w:rsidR="00551C8F" w:rsidRDefault="00551C8F" w:rsidP="1A85A2DE">
      <w:pPr>
        <w:rPr>
          <w:rFonts w:ascii="Calibri" w:eastAsia="Calibri" w:hAnsi="Calibri" w:cs="Calibri"/>
        </w:rPr>
      </w:pPr>
    </w:p>
    <w:p w14:paraId="241918EE" w14:textId="6A0C9FAF" w:rsidR="00551C8F" w:rsidRDefault="00551C8F"/>
    <w:sectPr w:rsidR="00551C8F" w:rsidSect="00F905B7">
      <w:pgSz w:w="12240" w:h="15840"/>
      <w:pgMar w:top="720" w:right="720" w:bottom="720" w:left="720" w:header="720" w:footer="720" w:gutter="0"/>
      <w:cols w:space="720"/>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nlo">
    <w:panose1 w:val="020B0609030804020204"/>
    <w:charset w:val="00"/>
    <w:family w:val="modern"/>
    <w:pitch w:val="fixed"/>
    <w:sig w:usb0="E60022FF" w:usb1="D200F9FB" w:usb2="02000028" w:usb3="00000000" w:csb0="000001D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 w:name="TimesNewRomanPS">
    <w:altName w:val="Times New Roman"/>
    <w:panose1 w:val="020B0604020202020204"/>
    <w:charset w:val="00"/>
    <w:family w:val="roman"/>
    <w:notTrueType/>
    <w:pitch w:val="default"/>
  </w:font>
  <w:font w:name="DengXian Light">
    <w:altName w:val="等线 Light"/>
    <w:panose1 w:val="02010600030101010101"/>
    <w:charset w:val="86"/>
    <w:family w:val="auto"/>
    <w:notTrueType/>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C5464"/>
    <w:multiLevelType w:val="multilevel"/>
    <w:tmpl w:val="B57CE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A15365"/>
    <w:multiLevelType w:val="hybridMultilevel"/>
    <w:tmpl w:val="304C239A"/>
    <w:lvl w:ilvl="0" w:tplc="31A4CC16">
      <w:start w:val="1"/>
      <w:numFmt w:val="decimal"/>
      <w:lvlText w:val="%1."/>
      <w:lvlJc w:val="left"/>
      <w:pPr>
        <w:ind w:left="720" w:hanging="360"/>
      </w:pPr>
    </w:lvl>
    <w:lvl w:ilvl="1" w:tplc="E88CBEB0">
      <w:start w:val="1"/>
      <w:numFmt w:val="lowerLetter"/>
      <w:lvlText w:val="%2."/>
      <w:lvlJc w:val="left"/>
      <w:pPr>
        <w:ind w:left="1440" w:hanging="360"/>
      </w:pPr>
    </w:lvl>
    <w:lvl w:ilvl="2" w:tplc="0074BC66">
      <w:start w:val="1"/>
      <w:numFmt w:val="lowerRoman"/>
      <w:lvlText w:val="%3."/>
      <w:lvlJc w:val="right"/>
      <w:pPr>
        <w:ind w:left="2160" w:hanging="180"/>
      </w:pPr>
    </w:lvl>
    <w:lvl w:ilvl="3" w:tplc="1E227E78">
      <w:start w:val="1"/>
      <w:numFmt w:val="decimal"/>
      <w:lvlText w:val="%4."/>
      <w:lvlJc w:val="left"/>
      <w:pPr>
        <w:ind w:left="2880" w:hanging="360"/>
      </w:pPr>
    </w:lvl>
    <w:lvl w:ilvl="4" w:tplc="6786FA40">
      <w:start w:val="1"/>
      <w:numFmt w:val="lowerLetter"/>
      <w:lvlText w:val="%5."/>
      <w:lvlJc w:val="left"/>
      <w:pPr>
        <w:ind w:left="3600" w:hanging="360"/>
      </w:pPr>
    </w:lvl>
    <w:lvl w:ilvl="5" w:tplc="F9888630">
      <w:start w:val="1"/>
      <w:numFmt w:val="lowerRoman"/>
      <w:lvlText w:val="%6."/>
      <w:lvlJc w:val="right"/>
      <w:pPr>
        <w:ind w:left="4320" w:hanging="180"/>
      </w:pPr>
    </w:lvl>
    <w:lvl w:ilvl="6" w:tplc="85B030EE">
      <w:start w:val="1"/>
      <w:numFmt w:val="decimal"/>
      <w:lvlText w:val="%7."/>
      <w:lvlJc w:val="left"/>
      <w:pPr>
        <w:ind w:left="5040" w:hanging="360"/>
      </w:pPr>
    </w:lvl>
    <w:lvl w:ilvl="7" w:tplc="A02E730C">
      <w:start w:val="1"/>
      <w:numFmt w:val="lowerLetter"/>
      <w:lvlText w:val="%8."/>
      <w:lvlJc w:val="left"/>
      <w:pPr>
        <w:ind w:left="5760" w:hanging="360"/>
      </w:pPr>
    </w:lvl>
    <w:lvl w:ilvl="8" w:tplc="27C89EEE">
      <w:start w:val="1"/>
      <w:numFmt w:val="lowerRoman"/>
      <w:lvlText w:val="%9."/>
      <w:lvlJc w:val="right"/>
      <w:pPr>
        <w:ind w:left="6480" w:hanging="180"/>
      </w:pPr>
    </w:lvl>
  </w:abstractNum>
  <w:abstractNum w:abstractNumId="2" w15:restartNumberingAfterBreak="0">
    <w:nsid w:val="1AC075EC"/>
    <w:multiLevelType w:val="hybridMultilevel"/>
    <w:tmpl w:val="07246DBC"/>
    <w:lvl w:ilvl="0" w:tplc="0930E7F4">
      <w:numFmt w:val="bullet"/>
      <w:lvlText w:val="-"/>
      <w:lvlJc w:val="left"/>
      <w:pPr>
        <w:ind w:left="720" w:hanging="360"/>
      </w:pPr>
      <w:rPr>
        <w:rFonts w:ascii="Menlo" w:eastAsiaTheme="minorEastAsia" w:hAnsi="Menlo" w:cs="Menl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300628"/>
    <w:multiLevelType w:val="hybridMultilevel"/>
    <w:tmpl w:val="3ED0173A"/>
    <w:lvl w:ilvl="0" w:tplc="0930E7F4">
      <w:numFmt w:val="bullet"/>
      <w:lvlText w:val="-"/>
      <w:lvlJc w:val="left"/>
      <w:pPr>
        <w:ind w:left="720" w:hanging="360"/>
      </w:pPr>
      <w:rPr>
        <w:rFonts w:ascii="Menlo" w:eastAsiaTheme="minorEastAsia" w:hAnsi="Menlo" w:cs="Menl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3B02AE"/>
    <w:multiLevelType w:val="hybridMultilevel"/>
    <w:tmpl w:val="510463C0"/>
    <w:lvl w:ilvl="0" w:tplc="D206EE16">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4EED140F"/>
    <w:multiLevelType w:val="multilevel"/>
    <w:tmpl w:val="4B6A9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F7797E"/>
    <w:multiLevelType w:val="hybridMultilevel"/>
    <w:tmpl w:val="2E62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2A3629"/>
    <w:multiLevelType w:val="hybridMultilevel"/>
    <w:tmpl w:val="41360152"/>
    <w:lvl w:ilvl="0" w:tplc="9542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515AE2"/>
    <w:multiLevelType w:val="multilevel"/>
    <w:tmpl w:val="B5E80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3E3894"/>
    <w:multiLevelType w:val="multilevel"/>
    <w:tmpl w:val="985A42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1082302"/>
    <w:multiLevelType w:val="multilevel"/>
    <w:tmpl w:val="8B748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045314"/>
    <w:multiLevelType w:val="multilevel"/>
    <w:tmpl w:val="F586C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9C01E8"/>
    <w:multiLevelType w:val="hybridMultilevel"/>
    <w:tmpl w:val="B4968A54"/>
    <w:lvl w:ilvl="0" w:tplc="44CA81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5"/>
  </w:num>
  <w:num w:numId="4">
    <w:abstractNumId w:val="11"/>
  </w:num>
  <w:num w:numId="5">
    <w:abstractNumId w:val="12"/>
  </w:num>
  <w:num w:numId="6">
    <w:abstractNumId w:val="10"/>
  </w:num>
  <w:num w:numId="7">
    <w:abstractNumId w:val="8"/>
  </w:num>
  <w:num w:numId="8">
    <w:abstractNumId w:val="9"/>
  </w:num>
  <w:num w:numId="9">
    <w:abstractNumId w:val="3"/>
  </w:num>
  <w:num w:numId="10">
    <w:abstractNumId w:val="2"/>
  </w:num>
  <w:num w:numId="11">
    <w:abstractNumId w:val="4"/>
  </w:num>
  <w:num w:numId="12">
    <w:abstractNumId w:val="7"/>
  </w:num>
  <w:num w:numId="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ta Karan Patel">
    <w15:presenceInfo w15:providerId="AD" w15:userId="S::patel.sit@northeastern.edu::ac406e87-ca41-491c-925c-becfb70ad9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doNotDisplayPageBoundaries/>
  <w:hideSpellingErrors/>
  <w:hideGrammatical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75C"/>
    <w:rsid w:val="000064B3"/>
    <w:rsid w:val="000158A8"/>
    <w:rsid w:val="000165DA"/>
    <w:rsid w:val="00016662"/>
    <w:rsid w:val="00017910"/>
    <w:rsid w:val="00017EA5"/>
    <w:rsid w:val="00032E82"/>
    <w:rsid w:val="00037905"/>
    <w:rsid w:val="00055242"/>
    <w:rsid w:val="00056009"/>
    <w:rsid w:val="00057CD8"/>
    <w:rsid w:val="00060875"/>
    <w:rsid w:val="0006494D"/>
    <w:rsid w:val="00067688"/>
    <w:rsid w:val="00072A08"/>
    <w:rsid w:val="00072C62"/>
    <w:rsid w:val="00074635"/>
    <w:rsid w:val="00075F41"/>
    <w:rsid w:val="00082224"/>
    <w:rsid w:val="000824D8"/>
    <w:rsid w:val="00082AC9"/>
    <w:rsid w:val="00085386"/>
    <w:rsid w:val="00087636"/>
    <w:rsid w:val="00092D65"/>
    <w:rsid w:val="000A0C45"/>
    <w:rsid w:val="000A26A1"/>
    <w:rsid w:val="000A6091"/>
    <w:rsid w:val="000B06DD"/>
    <w:rsid w:val="000B14C5"/>
    <w:rsid w:val="000B3D60"/>
    <w:rsid w:val="000C3797"/>
    <w:rsid w:val="000C41B4"/>
    <w:rsid w:val="000D06C5"/>
    <w:rsid w:val="000D4059"/>
    <w:rsid w:val="000D63D7"/>
    <w:rsid w:val="000E30AF"/>
    <w:rsid w:val="000E745C"/>
    <w:rsid w:val="000F0E3C"/>
    <w:rsid w:val="000F1D33"/>
    <w:rsid w:val="001035AE"/>
    <w:rsid w:val="001062E8"/>
    <w:rsid w:val="00111346"/>
    <w:rsid w:val="00114754"/>
    <w:rsid w:val="00120B78"/>
    <w:rsid w:val="00121A0D"/>
    <w:rsid w:val="0012450E"/>
    <w:rsid w:val="001326B5"/>
    <w:rsid w:val="0013340E"/>
    <w:rsid w:val="00136D71"/>
    <w:rsid w:val="0014357C"/>
    <w:rsid w:val="001477B4"/>
    <w:rsid w:val="001525B9"/>
    <w:rsid w:val="0015274F"/>
    <w:rsid w:val="0016055C"/>
    <w:rsid w:val="00162B04"/>
    <w:rsid w:val="00163338"/>
    <w:rsid w:val="00165DB6"/>
    <w:rsid w:val="0017027C"/>
    <w:rsid w:val="00172C68"/>
    <w:rsid w:val="001824B6"/>
    <w:rsid w:val="001834D6"/>
    <w:rsid w:val="001847D4"/>
    <w:rsid w:val="001B306D"/>
    <w:rsid w:val="001B661F"/>
    <w:rsid w:val="001C4037"/>
    <w:rsid w:val="001C422A"/>
    <w:rsid w:val="001C66AB"/>
    <w:rsid w:val="001D0C49"/>
    <w:rsid w:val="001D5B6B"/>
    <w:rsid w:val="001D6961"/>
    <w:rsid w:val="001E05C0"/>
    <w:rsid w:val="001E1010"/>
    <w:rsid w:val="001E2CE6"/>
    <w:rsid w:val="001E4EAA"/>
    <w:rsid w:val="001F62FC"/>
    <w:rsid w:val="001F6646"/>
    <w:rsid w:val="001F7C41"/>
    <w:rsid w:val="0020015A"/>
    <w:rsid w:val="00207C73"/>
    <w:rsid w:val="00207E43"/>
    <w:rsid w:val="00215D1F"/>
    <w:rsid w:val="00230024"/>
    <w:rsid w:val="00233727"/>
    <w:rsid w:val="00241893"/>
    <w:rsid w:val="00245C94"/>
    <w:rsid w:val="0025129C"/>
    <w:rsid w:val="00256701"/>
    <w:rsid w:val="00257E78"/>
    <w:rsid w:val="00260C18"/>
    <w:rsid w:val="00261838"/>
    <w:rsid w:val="00262909"/>
    <w:rsid w:val="002647B0"/>
    <w:rsid w:val="00266A9F"/>
    <w:rsid w:val="00270AD8"/>
    <w:rsid w:val="0027455E"/>
    <w:rsid w:val="00277451"/>
    <w:rsid w:val="00277CD2"/>
    <w:rsid w:val="00283C94"/>
    <w:rsid w:val="00283E52"/>
    <w:rsid w:val="00284BED"/>
    <w:rsid w:val="0028672D"/>
    <w:rsid w:val="002940E1"/>
    <w:rsid w:val="002A3E68"/>
    <w:rsid w:val="002B4385"/>
    <w:rsid w:val="002C06FA"/>
    <w:rsid w:val="002D198B"/>
    <w:rsid w:val="002D1E6E"/>
    <w:rsid w:val="002D33C9"/>
    <w:rsid w:val="002E4DAC"/>
    <w:rsid w:val="002F5EFB"/>
    <w:rsid w:val="00303D72"/>
    <w:rsid w:val="00303FDC"/>
    <w:rsid w:val="00306046"/>
    <w:rsid w:val="00310A4F"/>
    <w:rsid w:val="00322323"/>
    <w:rsid w:val="00330DAA"/>
    <w:rsid w:val="00333D71"/>
    <w:rsid w:val="00333E31"/>
    <w:rsid w:val="00334B85"/>
    <w:rsid w:val="00340A79"/>
    <w:rsid w:val="00342953"/>
    <w:rsid w:val="00343B21"/>
    <w:rsid w:val="00343C06"/>
    <w:rsid w:val="00345D30"/>
    <w:rsid w:val="0034750B"/>
    <w:rsid w:val="00350E3D"/>
    <w:rsid w:val="00352C8A"/>
    <w:rsid w:val="003577BA"/>
    <w:rsid w:val="00362692"/>
    <w:rsid w:val="00376127"/>
    <w:rsid w:val="00390878"/>
    <w:rsid w:val="00391F37"/>
    <w:rsid w:val="0039401E"/>
    <w:rsid w:val="003A47DC"/>
    <w:rsid w:val="003A5C17"/>
    <w:rsid w:val="003B249B"/>
    <w:rsid w:val="003B4054"/>
    <w:rsid w:val="003B5304"/>
    <w:rsid w:val="003B6AED"/>
    <w:rsid w:val="003C345B"/>
    <w:rsid w:val="003C7B17"/>
    <w:rsid w:val="003D0A03"/>
    <w:rsid w:val="003D2259"/>
    <w:rsid w:val="003D23DB"/>
    <w:rsid w:val="003D6105"/>
    <w:rsid w:val="003E5741"/>
    <w:rsid w:val="003E684C"/>
    <w:rsid w:val="003F7091"/>
    <w:rsid w:val="0040353E"/>
    <w:rsid w:val="00407015"/>
    <w:rsid w:val="004077F3"/>
    <w:rsid w:val="0041009B"/>
    <w:rsid w:val="00415106"/>
    <w:rsid w:val="00417687"/>
    <w:rsid w:val="00420955"/>
    <w:rsid w:val="00423237"/>
    <w:rsid w:val="00432C58"/>
    <w:rsid w:val="00432CAC"/>
    <w:rsid w:val="0043724D"/>
    <w:rsid w:val="00441F7E"/>
    <w:rsid w:val="00444D39"/>
    <w:rsid w:val="004503B4"/>
    <w:rsid w:val="0045532E"/>
    <w:rsid w:val="004615A6"/>
    <w:rsid w:val="00467880"/>
    <w:rsid w:val="004713D5"/>
    <w:rsid w:val="00475DE4"/>
    <w:rsid w:val="0047603F"/>
    <w:rsid w:val="0047747C"/>
    <w:rsid w:val="0048125C"/>
    <w:rsid w:val="004832B9"/>
    <w:rsid w:val="004859A7"/>
    <w:rsid w:val="00486134"/>
    <w:rsid w:val="0048776B"/>
    <w:rsid w:val="00494032"/>
    <w:rsid w:val="004A0F52"/>
    <w:rsid w:val="004A1178"/>
    <w:rsid w:val="004A1BB9"/>
    <w:rsid w:val="004A1F8D"/>
    <w:rsid w:val="004A7C1D"/>
    <w:rsid w:val="004B0DB3"/>
    <w:rsid w:val="004B402C"/>
    <w:rsid w:val="004B72A3"/>
    <w:rsid w:val="004C11D1"/>
    <w:rsid w:val="004D1E89"/>
    <w:rsid w:val="004D53A8"/>
    <w:rsid w:val="004D5473"/>
    <w:rsid w:val="004E0146"/>
    <w:rsid w:val="004E0DD5"/>
    <w:rsid w:val="004E14CB"/>
    <w:rsid w:val="004E46E0"/>
    <w:rsid w:val="004E5044"/>
    <w:rsid w:val="004E60C6"/>
    <w:rsid w:val="004F3F74"/>
    <w:rsid w:val="004F43D5"/>
    <w:rsid w:val="0050728C"/>
    <w:rsid w:val="00512D31"/>
    <w:rsid w:val="00514735"/>
    <w:rsid w:val="0052573B"/>
    <w:rsid w:val="00525819"/>
    <w:rsid w:val="00527D7E"/>
    <w:rsid w:val="0052DAD0"/>
    <w:rsid w:val="00535081"/>
    <w:rsid w:val="00535DDE"/>
    <w:rsid w:val="00536006"/>
    <w:rsid w:val="005407DE"/>
    <w:rsid w:val="00543A0B"/>
    <w:rsid w:val="005474B0"/>
    <w:rsid w:val="00547BA5"/>
    <w:rsid w:val="00551C8F"/>
    <w:rsid w:val="0055575C"/>
    <w:rsid w:val="00555C41"/>
    <w:rsid w:val="00563335"/>
    <w:rsid w:val="00564A19"/>
    <w:rsid w:val="00564F28"/>
    <w:rsid w:val="00565AE6"/>
    <w:rsid w:val="0056656A"/>
    <w:rsid w:val="0057419B"/>
    <w:rsid w:val="00575BDF"/>
    <w:rsid w:val="00585973"/>
    <w:rsid w:val="0058659A"/>
    <w:rsid w:val="005A260A"/>
    <w:rsid w:val="005B37B5"/>
    <w:rsid w:val="005C3268"/>
    <w:rsid w:val="005E06F1"/>
    <w:rsid w:val="005E4A31"/>
    <w:rsid w:val="005E5F92"/>
    <w:rsid w:val="00601FDD"/>
    <w:rsid w:val="00606CDA"/>
    <w:rsid w:val="00617BE2"/>
    <w:rsid w:val="00624927"/>
    <w:rsid w:val="00626897"/>
    <w:rsid w:val="00630BF6"/>
    <w:rsid w:val="0063588D"/>
    <w:rsid w:val="00637A41"/>
    <w:rsid w:val="00641AA5"/>
    <w:rsid w:val="00643D33"/>
    <w:rsid w:val="00656465"/>
    <w:rsid w:val="00656DB5"/>
    <w:rsid w:val="00664219"/>
    <w:rsid w:val="0066453A"/>
    <w:rsid w:val="00666FF6"/>
    <w:rsid w:val="00673880"/>
    <w:rsid w:val="006768F5"/>
    <w:rsid w:val="0067701A"/>
    <w:rsid w:val="00680715"/>
    <w:rsid w:val="006847CD"/>
    <w:rsid w:val="006851E5"/>
    <w:rsid w:val="0068577D"/>
    <w:rsid w:val="00685C65"/>
    <w:rsid w:val="00691D2A"/>
    <w:rsid w:val="00695420"/>
    <w:rsid w:val="006A595D"/>
    <w:rsid w:val="006C5B4B"/>
    <w:rsid w:val="006C758E"/>
    <w:rsid w:val="006D2880"/>
    <w:rsid w:val="006D5A3D"/>
    <w:rsid w:val="006D5E24"/>
    <w:rsid w:val="006E44D6"/>
    <w:rsid w:val="006F4995"/>
    <w:rsid w:val="006F4F36"/>
    <w:rsid w:val="006F60BE"/>
    <w:rsid w:val="006F6CD3"/>
    <w:rsid w:val="006F712D"/>
    <w:rsid w:val="006F722D"/>
    <w:rsid w:val="00701242"/>
    <w:rsid w:val="00703816"/>
    <w:rsid w:val="00704ECA"/>
    <w:rsid w:val="00706AE0"/>
    <w:rsid w:val="00707BCF"/>
    <w:rsid w:val="0071100A"/>
    <w:rsid w:val="007162F4"/>
    <w:rsid w:val="00721B03"/>
    <w:rsid w:val="007221C4"/>
    <w:rsid w:val="007240FD"/>
    <w:rsid w:val="00725CE5"/>
    <w:rsid w:val="00725D36"/>
    <w:rsid w:val="00730BC0"/>
    <w:rsid w:val="00736113"/>
    <w:rsid w:val="00741A59"/>
    <w:rsid w:val="00741F26"/>
    <w:rsid w:val="0074738F"/>
    <w:rsid w:val="00751D7F"/>
    <w:rsid w:val="00752FA6"/>
    <w:rsid w:val="007552E1"/>
    <w:rsid w:val="007553CF"/>
    <w:rsid w:val="00760514"/>
    <w:rsid w:val="007827DD"/>
    <w:rsid w:val="00782F4D"/>
    <w:rsid w:val="007876EE"/>
    <w:rsid w:val="007B1260"/>
    <w:rsid w:val="007B5E61"/>
    <w:rsid w:val="007C23C8"/>
    <w:rsid w:val="007C358C"/>
    <w:rsid w:val="007C76E2"/>
    <w:rsid w:val="007D0992"/>
    <w:rsid w:val="007E208B"/>
    <w:rsid w:val="007E6874"/>
    <w:rsid w:val="00801341"/>
    <w:rsid w:val="00803746"/>
    <w:rsid w:val="00805818"/>
    <w:rsid w:val="008138C1"/>
    <w:rsid w:val="00815366"/>
    <w:rsid w:val="00815422"/>
    <w:rsid w:val="0082510E"/>
    <w:rsid w:val="00830548"/>
    <w:rsid w:val="008307C6"/>
    <w:rsid w:val="008310E5"/>
    <w:rsid w:val="00833F2C"/>
    <w:rsid w:val="0083667C"/>
    <w:rsid w:val="00840FF3"/>
    <w:rsid w:val="00846B9C"/>
    <w:rsid w:val="00851579"/>
    <w:rsid w:val="00852750"/>
    <w:rsid w:val="0085662B"/>
    <w:rsid w:val="00867CD5"/>
    <w:rsid w:val="00891788"/>
    <w:rsid w:val="00895713"/>
    <w:rsid w:val="008969C8"/>
    <w:rsid w:val="00897B07"/>
    <w:rsid w:val="008A3833"/>
    <w:rsid w:val="008A48A6"/>
    <w:rsid w:val="008B4FAA"/>
    <w:rsid w:val="008C2D63"/>
    <w:rsid w:val="008D01BF"/>
    <w:rsid w:val="008D3F2D"/>
    <w:rsid w:val="008D428C"/>
    <w:rsid w:val="008D507F"/>
    <w:rsid w:val="008D665B"/>
    <w:rsid w:val="008E0F72"/>
    <w:rsid w:val="008E6E38"/>
    <w:rsid w:val="008F200A"/>
    <w:rsid w:val="008F2FD9"/>
    <w:rsid w:val="008F34AB"/>
    <w:rsid w:val="009001D6"/>
    <w:rsid w:val="00900C78"/>
    <w:rsid w:val="00911942"/>
    <w:rsid w:val="00911D5B"/>
    <w:rsid w:val="00912CAE"/>
    <w:rsid w:val="00915588"/>
    <w:rsid w:val="0091601C"/>
    <w:rsid w:val="0092477E"/>
    <w:rsid w:val="0092675A"/>
    <w:rsid w:val="00930749"/>
    <w:rsid w:val="00936AB3"/>
    <w:rsid w:val="00941E63"/>
    <w:rsid w:val="0094248E"/>
    <w:rsid w:val="0094287B"/>
    <w:rsid w:val="00947601"/>
    <w:rsid w:val="00947BA1"/>
    <w:rsid w:val="00951369"/>
    <w:rsid w:val="00954089"/>
    <w:rsid w:val="009550BD"/>
    <w:rsid w:val="00955D0C"/>
    <w:rsid w:val="00956E1A"/>
    <w:rsid w:val="00971FF7"/>
    <w:rsid w:val="009734DD"/>
    <w:rsid w:val="00975F46"/>
    <w:rsid w:val="00981B22"/>
    <w:rsid w:val="00982FA3"/>
    <w:rsid w:val="0099043C"/>
    <w:rsid w:val="00993E1F"/>
    <w:rsid w:val="00994221"/>
    <w:rsid w:val="00995A4A"/>
    <w:rsid w:val="009A08E8"/>
    <w:rsid w:val="009A7638"/>
    <w:rsid w:val="009A76E0"/>
    <w:rsid w:val="009B0A63"/>
    <w:rsid w:val="009B55E0"/>
    <w:rsid w:val="009B79C7"/>
    <w:rsid w:val="009C2E86"/>
    <w:rsid w:val="009C63E3"/>
    <w:rsid w:val="009C6754"/>
    <w:rsid w:val="009D2055"/>
    <w:rsid w:val="009E6DAC"/>
    <w:rsid w:val="009F1620"/>
    <w:rsid w:val="00A030A4"/>
    <w:rsid w:val="00A10498"/>
    <w:rsid w:val="00A11542"/>
    <w:rsid w:val="00A1324D"/>
    <w:rsid w:val="00A14B06"/>
    <w:rsid w:val="00A16E84"/>
    <w:rsid w:val="00A202EC"/>
    <w:rsid w:val="00A2260E"/>
    <w:rsid w:val="00A24279"/>
    <w:rsid w:val="00A24A93"/>
    <w:rsid w:val="00A264D3"/>
    <w:rsid w:val="00A349A4"/>
    <w:rsid w:val="00A43AB5"/>
    <w:rsid w:val="00A43D7C"/>
    <w:rsid w:val="00A44576"/>
    <w:rsid w:val="00A44EA6"/>
    <w:rsid w:val="00A475DD"/>
    <w:rsid w:val="00A52CE8"/>
    <w:rsid w:val="00A53E43"/>
    <w:rsid w:val="00A54D1C"/>
    <w:rsid w:val="00A5781C"/>
    <w:rsid w:val="00A61EAE"/>
    <w:rsid w:val="00A623F1"/>
    <w:rsid w:val="00A63387"/>
    <w:rsid w:val="00A64B4D"/>
    <w:rsid w:val="00A64F41"/>
    <w:rsid w:val="00A7324A"/>
    <w:rsid w:val="00A74222"/>
    <w:rsid w:val="00A75C78"/>
    <w:rsid w:val="00A868B5"/>
    <w:rsid w:val="00A90891"/>
    <w:rsid w:val="00AA15D0"/>
    <w:rsid w:val="00AA234E"/>
    <w:rsid w:val="00AA43A5"/>
    <w:rsid w:val="00AA57C3"/>
    <w:rsid w:val="00AB1108"/>
    <w:rsid w:val="00AB1A64"/>
    <w:rsid w:val="00AB1DFB"/>
    <w:rsid w:val="00AB31C6"/>
    <w:rsid w:val="00AB5CFB"/>
    <w:rsid w:val="00AD05D8"/>
    <w:rsid w:val="00AD0862"/>
    <w:rsid w:val="00AD528C"/>
    <w:rsid w:val="00AE0F8A"/>
    <w:rsid w:val="00AE529B"/>
    <w:rsid w:val="00AE6A29"/>
    <w:rsid w:val="00AF73D6"/>
    <w:rsid w:val="00B0096C"/>
    <w:rsid w:val="00B0499F"/>
    <w:rsid w:val="00B1336A"/>
    <w:rsid w:val="00B15121"/>
    <w:rsid w:val="00B16619"/>
    <w:rsid w:val="00B20F1F"/>
    <w:rsid w:val="00B230DC"/>
    <w:rsid w:val="00B23946"/>
    <w:rsid w:val="00B2571D"/>
    <w:rsid w:val="00B262B6"/>
    <w:rsid w:val="00B27F3B"/>
    <w:rsid w:val="00B37072"/>
    <w:rsid w:val="00B37E44"/>
    <w:rsid w:val="00B407E2"/>
    <w:rsid w:val="00B50ECD"/>
    <w:rsid w:val="00B52952"/>
    <w:rsid w:val="00B533CD"/>
    <w:rsid w:val="00B57D98"/>
    <w:rsid w:val="00B70579"/>
    <w:rsid w:val="00B738D1"/>
    <w:rsid w:val="00B836A3"/>
    <w:rsid w:val="00B861FA"/>
    <w:rsid w:val="00B953C2"/>
    <w:rsid w:val="00B95C43"/>
    <w:rsid w:val="00BA0ED8"/>
    <w:rsid w:val="00BA15B1"/>
    <w:rsid w:val="00BB4DE6"/>
    <w:rsid w:val="00BB605D"/>
    <w:rsid w:val="00BB7D54"/>
    <w:rsid w:val="00BC1837"/>
    <w:rsid w:val="00BC5BA3"/>
    <w:rsid w:val="00BC7A2C"/>
    <w:rsid w:val="00BD1007"/>
    <w:rsid w:val="00BD5D58"/>
    <w:rsid w:val="00BE127D"/>
    <w:rsid w:val="00BF2F97"/>
    <w:rsid w:val="00BF4038"/>
    <w:rsid w:val="00BF4248"/>
    <w:rsid w:val="00BF5490"/>
    <w:rsid w:val="00BF6007"/>
    <w:rsid w:val="00BF64D7"/>
    <w:rsid w:val="00BF694B"/>
    <w:rsid w:val="00C0040F"/>
    <w:rsid w:val="00C1292A"/>
    <w:rsid w:val="00C2118A"/>
    <w:rsid w:val="00C2135D"/>
    <w:rsid w:val="00C23C88"/>
    <w:rsid w:val="00C31594"/>
    <w:rsid w:val="00C31ED0"/>
    <w:rsid w:val="00C322A7"/>
    <w:rsid w:val="00C409E0"/>
    <w:rsid w:val="00C42DC9"/>
    <w:rsid w:val="00C44FD7"/>
    <w:rsid w:val="00C45439"/>
    <w:rsid w:val="00C467FF"/>
    <w:rsid w:val="00C50586"/>
    <w:rsid w:val="00C514DA"/>
    <w:rsid w:val="00C54673"/>
    <w:rsid w:val="00C60825"/>
    <w:rsid w:val="00C610DB"/>
    <w:rsid w:val="00C6455C"/>
    <w:rsid w:val="00C645AD"/>
    <w:rsid w:val="00C70EBE"/>
    <w:rsid w:val="00C714BA"/>
    <w:rsid w:val="00C76572"/>
    <w:rsid w:val="00C776B8"/>
    <w:rsid w:val="00C83F4A"/>
    <w:rsid w:val="00C85C55"/>
    <w:rsid w:val="00C865E3"/>
    <w:rsid w:val="00C92E4F"/>
    <w:rsid w:val="00C94E80"/>
    <w:rsid w:val="00CA4F0E"/>
    <w:rsid w:val="00CB7A94"/>
    <w:rsid w:val="00CC62B5"/>
    <w:rsid w:val="00CC6D9B"/>
    <w:rsid w:val="00CE5DFD"/>
    <w:rsid w:val="00CE60B7"/>
    <w:rsid w:val="00CE7FC5"/>
    <w:rsid w:val="00CF2137"/>
    <w:rsid w:val="00CF5312"/>
    <w:rsid w:val="00CF6C0C"/>
    <w:rsid w:val="00D168B6"/>
    <w:rsid w:val="00D17174"/>
    <w:rsid w:val="00D224B6"/>
    <w:rsid w:val="00D22BA3"/>
    <w:rsid w:val="00D24701"/>
    <w:rsid w:val="00D25742"/>
    <w:rsid w:val="00D40CEB"/>
    <w:rsid w:val="00D44DBA"/>
    <w:rsid w:val="00D72632"/>
    <w:rsid w:val="00D77D7C"/>
    <w:rsid w:val="00D8124A"/>
    <w:rsid w:val="00D84EBF"/>
    <w:rsid w:val="00D93B23"/>
    <w:rsid w:val="00DA5F4E"/>
    <w:rsid w:val="00DA639D"/>
    <w:rsid w:val="00DA63F1"/>
    <w:rsid w:val="00DA7996"/>
    <w:rsid w:val="00DA7E89"/>
    <w:rsid w:val="00DB02D1"/>
    <w:rsid w:val="00DB11DB"/>
    <w:rsid w:val="00DB21E8"/>
    <w:rsid w:val="00DC7877"/>
    <w:rsid w:val="00DD0BA5"/>
    <w:rsid w:val="00DD5F9D"/>
    <w:rsid w:val="00DE4C16"/>
    <w:rsid w:val="00DF469F"/>
    <w:rsid w:val="00E0467D"/>
    <w:rsid w:val="00E04AFF"/>
    <w:rsid w:val="00E150E0"/>
    <w:rsid w:val="00E15CCB"/>
    <w:rsid w:val="00E1673F"/>
    <w:rsid w:val="00E17F9F"/>
    <w:rsid w:val="00E205C2"/>
    <w:rsid w:val="00E21A67"/>
    <w:rsid w:val="00E22F89"/>
    <w:rsid w:val="00E27EE9"/>
    <w:rsid w:val="00E36879"/>
    <w:rsid w:val="00E37676"/>
    <w:rsid w:val="00E64EEA"/>
    <w:rsid w:val="00E70F29"/>
    <w:rsid w:val="00E7282B"/>
    <w:rsid w:val="00E75D0F"/>
    <w:rsid w:val="00E761B2"/>
    <w:rsid w:val="00E97507"/>
    <w:rsid w:val="00E97827"/>
    <w:rsid w:val="00EA6DE1"/>
    <w:rsid w:val="00EA75AA"/>
    <w:rsid w:val="00EB07A1"/>
    <w:rsid w:val="00EB48F6"/>
    <w:rsid w:val="00EB6788"/>
    <w:rsid w:val="00EC0AC7"/>
    <w:rsid w:val="00EC3EE8"/>
    <w:rsid w:val="00ED46C9"/>
    <w:rsid w:val="00ED5BE6"/>
    <w:rsid w:val="00EE0AF8"/>
    <w:rsid w:val="00EE3A70"/>
    <w:rsid w:val="00EE4B58"/>
    <w:rsid w:val="00EE7C86"/>
    <w:rsid w:val="00EF0B61"/>
    <w:rsid w:val="00F01D72"/>
    <w:rsid w:val="00F05EB2"/>
    <w:rsid w:val="00F06B8B"/>
    <w:rsid w:val="00F07536"/>
    <w:rsid w:val="00F10EA3"/>
    <w:rsid w:val="00F15FDC"/>
    <w:rsid w:val="00F2046D"/>
    <w:rsid w:val="00F218FF"/>
    <w:rsid w:val="00F22A25"/>
    <w:rsid w:val="00F2580D"/>
    <w:rsid w:val="00F2658A"/>
    <w:rsid w:val="00F26FDB"/>
    <w:rsid w:val="00F3029D"/>
    <w:rsid w:val="00F3523F"/>
    <w:rsid w:val="00F4374D"/>
    <w:rsid w:val="00F450B5"/>
    <w:rsid w:val="00F52CFD"/>
    <w:rsid w:val="00F573A2"/>
    <w:rsid w:val="00F60F4F"/>
    <w:rsid w:val="00F6318C"/>
    <w:rsid w:val="00F654C7"/>
    <w:rsid w:val="00F6786C"/>
    <w:rsid w:val="00F700FB"/>
    <w:rsid w:val="00F7269D"/>
    <w:rsid w:val="00F75131"/>
    <w:rsid w:val="00F75C04"/>
    <w:rsid w:val="00F805F5"/>
    <w:rsid w:val="00F905B7"/>
    <w:rsid w:val="00F97974"/>
    <w:rsid w:val="00FA298D"/>
    <w:rsid w:val="00FD0384"/>
    <w:rsid w:val="00FD5EDC"/>
    <w:rsid w:val="00FE03B9"/>
    <w:rsid w:val="00FF67EE"/>
    <w:rsid w:val="01ECE25A"/>
    <w:rsid w:val="022754DF"/>
    <w:rsid w:val="0231D949"/>
    <w:rsid w:val="02545261"/>
    <w:rsid w:val="025ED6CB"/>
    <w:rsid w:val="029DD96D"/>
    <w:rsid w:val="02B2AAB1"/>
    <w:rsid w:val="031D94F4"/>
    <w:rsid w:val="03A737ED"/>
    <w:rsid w:val="03C6F4F9"/>
    <w:rsid w:val="04328691"/>
    <w:rsid w:val="05A3662B"/>
    <w:rsid w:val="068926D1"/>
    <w:rsid w:val="06994A48"/>
    <w:rsid w:val="06B3A404"/>
    <w:rsid w:val="072AC00A"/>
    <w:rsid w:val="0769C2AC"/>
    <w:rsid w:val="077E93F0"/>
    <w:rsid w:val="07B60EAE"/>
    <w:rsid w:val="0824F732"/>
    <w:rsid w:val="0914409D"/>
    <w:rsid w:val="094665B4"/>
    <w:rsid w:val="09586AD4"/>
    <w:rsid w:val="0A2ED785"/>
    <w:rsid w:val="0A61C954"/>
    <w:rsid w:val="0A6F4F6A"/>
    <w:rsid w:val="0B203C98"/>
    <w:rsid w:val="0BAB8B3C"/>
    <w:rsid w:val="0BF6A949"/>
    <w:rsid w:val="0C4A7D2F"/>
    <w:rsid w:val="0CAEF56F"/>
    <w:rsid w:val="0CFA137C"/>
    <w:rsid w:val="0D856220"/>
    <w:rsid w:val="0DB25FA2"/>
    <w:rsid w:val="0E31D044"/>
    <w:rsid w:val="0EA3C4B5"/>
    <w:rsid w:val="0FEC25D7"/>
    <w:rsid w:val="106CF73F"/>
    <w:rsid w:val="114363F0"/>
    <w:rsid w:val="12274CD2"/>
    <w:rsid w:val="127E48E1"/>
    <w:rsid w:val="12931A25"/>
    <w:rsid w:val="12994143"/>
    <w:rsid w:val="12EBBE48"/>
    <w:rsid w:val="136FADF4"/>
    <w:rsid w:val="13E1A265"/>
    <w:rsid w:val="1427FA1A"/>
    <w:rsid w:val="14C6EC0D"/>
    <w:rsid w:val="14E424B3"/>
    <w:rsid w:val="14FE66CB"/>
    <w:rsid w:val="161CC960"/>
    <w:rsid w:val="16463A5A"/>
    <w:rsid w:val="16D83DAF"/>
    <w:rsid w:val="18366F9E"/>
    <w:rsid w:val="188F6B19"/>
    <w:rsid w:val="195E82B7"/>
    <w:rsid w:val="1A104682"/>
    <w:rsid w:val="1A1245EE"/>
    <w:rsid w:val="1A85A2DE"/>
    <w:rsid w:val="1A963F7F"/>
    <w:rsid w:val="1B682D26"/>
    <w:rsid w:val="1BEC1CD2"/>
    <w:rsid w:val="1C8390C6"/>
    <w:rsid w:val="1DC968F6"/>
    <w:rsid w:val="1DDAC4FA"/>
    <w:rsid w:val="1E46C51E"/>
    <w:rsid w:val="1E5EBE8B"/>
    <w:rsid w:val="1E7CDF16"/>
    <w:rsid w:val="1EC336CB"/>
    <w:rsid w:val="2038956F"/>
    <w:rsid w:val="20B80611"/>
    <w:rsid w:val="20D78762"/>
    <w:rsid w:val="21256F67"/>
    <w:rsid w:val="21843C91"/>
    <w:rsid w:val="22006733"/>
    <w:rsid w:val="2246BEE8"/>
    <w:rsid w:val="22B4560D"/>
    <w:rsid w:val="22BC97D8"/>
    <w:rsid w:val="2303D166"/>
    <w:rsid w:val="2311577C"/>
    <w:rsid w:val="2385BB29"/>
    <w:rsid w:val="238F200A"/>
    <w:rsid w:val="24161890"/>
    <w:rsid w:val="242E11FD"/>
    <w:rsid w:val="24928A3D"/>
    <w:rsid w:val="25A370A1"/>
    <w:rsid w:val="25EFEF74"/>
    <w:rsid w:val="2676B529"/>
    <w:rsid w:val="26A6DAD4"/>
    <w:rsid w:val="26D9D688"/>
    <w:rsid w:val="26E0F4F0"/>
    <w:rsid w:val="27BF164B"/>
    <w:rsid w:val="28508C0D"/>
    <w:rsid w:val="28A2FF2D"/>
    <w:rsid w:val="28B08543"/>
    <w:rsid w:val="28F9FB3C"/>
    <w:rsid w:val="292BD95C"/>
    <w:rsid w:val="295B4B53"/>
    <w:rsid w:val="297BB8BF"/>
    <w:rsid w:val="29CD3FC4"/>
    <w:rsid w:val="29EB604F"/>
    <w:rsid w:val="2B0824B5"/>
    <w:rsid w:val="2B939369"/>
    <w:rsid w:val="2C26874A"/>
    <w:rsid w:val="2CAA80DB"/>
    <w:rsid w:val="2DC16571"/>
    <w:rsid w:val="2E005E2E"/>
    <w:rsid w:val="2E073805"/>
    <w:rsid w:val="2E1FDF7F"/>
    <w:rsid w:val="2EFDA143"/>
    <w:rsid w:val="2FAA0F67"/>
    <w:rsid w:val="300D30C6"/>
    <w:rsid w:val="3072FFE7"/>
    <w:rsid w:val="310475A9"/>
    <w:rsid w:val="3114E9A1"/>
    <w:rsid w:val="3183E64B"/>
    <w:rsid w:val="3267CF2D"/>
    <w:rsid w:val="328EA591"/>
    <w:rsid w:val="334BC1F4"/>
    <w:rsid w:val="33EF32F1"/>
    <w:rsid w:val="33F68804"/>
    <w:rsid w:val="35076E68"/>
    <w:rsid w:val="3527BC71"/>
    <w:rsid w:val="3559E188"/>
    <w:rsid w:val="3598E42A"/>
    <w:rsid w:val="36425359"/>
    <w:rsid w:val="36C1C3FB"/>
    <w:rsid w:val="36E1454C"/>
    <w:rsid w:val="3772BB0E"/>
    <w:rsid w:val="38507CD2"/>
    <w:rsid w:val="3896734A"/>
    <w:rsid w:val="38DD69A5"/>
    <w:rsid w:val="398E60B8"/>
    <w:rsid w:val="39AEAEC1"/>
    <w:rsid w:val="3A1FD67A"/>
    <w:rsid w:val="3B0E3C98"/>
    <w:rsid w:val="3BE18120"/>
    <w:rsid w:val="3BF9AD5E"/>
    <w:rsid w:val="3C0E7EA2"/>
    <w:rsid w:val="3D228D2F"/>
    <w:rsid w:val="3D625C89"/>
    <w:rsid w:val="3D645BF5"/>
    <w:rsid w:val="3DE85586"/>
    <w:rsid w:val="3E2D4C75"/>
    <w:rsid w:val="3F380BBB"/>
    <w:rsid w:val="3F8329C8"/>
    <w:rsid w:val="3FB4B96C"/>
    <w:rsid w:val="3FF51E39"/>
    <w:rsid w:val="4111E29F"/>
    <w:rsid w:val="41B0D492"/>
    <w:rsid w:val="424FC685"/>
    <w:rsid w:val="42E13C47"/>
    <w:rsid w:val="42F64A32"/>
    <w:rsid w:val="438AAB76"/>
    <w:rsid w:val="43BEFE0B"/>
    <w:rsid w:val="45075F2D"/>
    <w:rsid w:val="458E57B3"/>
    <w:rsid w:val="45E3F2FC"/>
    <w:rsid w:val="4655E76D"/>
    <w:rsid w:val="46636D83"/>
    <w:rsid w:val="47682E97"/>
    <w:rsid w:val="478DA435"/>
    <w:rsid w:val="481F19F7"/>
    <w:rsid w:val="48A17FF1"/>
    <w:rsid w:val="48F87E6F"/>
    <w:rsid w:val="4942057B"/>
    <w:rsid w:val="4A7F8E9F"/>
    <w:rsid w:val="4AD6B29F"/>
    <w:rsid w:val="4B112C52"/>
    <w:rsid w:val="4B2F56C2"/>
    <w:rsid w:val="4B95A5CB"/>
    <w:rsid w:val="4BA2A214"/>
    <w:rsid w:val="4BD9EA01"/>
    <w:rsid w:val="4BEEEE16"/>
    <w:rsid w:val="4C4BC7DD"/>
    <w:rsid w:val="4CAD615A"/>
    <w:rsid w:val="4D3D7656"/>
    <w:rsid w:val="4D83CE0B"/>
    <w:rsid w:val="4E22BFFE"/>
    <w:rsid w:val="4F174D3A"/>
    <w:rsid w:val="4FB86CAB"/>
    <w:rsid w:val="50299464"/>
    <w:rsid w:val="50A60611"/>
    <w:rsid w:val="50CE8489"/>
    <w:rsid w:val="51137B78"/>
    <w:rsid w:val="51D7BBCB"/>
    <w:rsid w:val="52D6AFD0"/>
    <w:rsid w:val="539E3F8A"/>
    <w:rsid w:val="54568BB0"/>
    <w:rsid w:val="546F84A6"/>
    <w:rsid w:val="54B67B01"/>
    <w:rsid w:val="550EC515"/>
    <w:rsid w:val="5547F0C3"/>
    <w:rsid w:val="55E0BB98"/>
    <w:rsid w:val="5711234D"/>
    <w:rsid w:val="573698EB"/>
    <w:rsid w:val="5859846F"/>
    <w:rsid w:val="58638DDA"/>
    <w:rsid w:val="58CB78E0"/>
    <w:rsid w:val="58EAFA31"/>
    <w:rsid w:val="598FEA56"/>
    <w:rsid w:val="5A2E73C8"/>
    <w:rsid w:val="5A85CE73"/>
    <w:rsid w:val="5AC4D115"/>
    <w:rsid w:val="5B69C13A"/>
    <w:rsid w:val="5C14874A"/>
    <w:rsid w:val="5C19C683"/>
    <w:rsid w:val="5C2F7FAC"/>
    <w:rsid w:val="5D71EC81"/>
    <w:rsid w:val="5D77E0CE"/>
    <w:rsid w:val="5D89E5EE"/>
    <w:rsid w:val="5DEE5E2E"/>
    <w:rsid w:val="5E9ACC52"/>
    <w:rsid w:val="5F248D6A"/>
    <w:rsid w:val="5FE32D74"/>
    <w:rsid w:val="6035AA79"/>
    <w:rsid w:val="6074A336"/>
    <w:rsid w:val="618CDEAD"/>
    <w:rsid w:val="61AC5FFE"/>
    <w:rsid w:val="620C5934"/>
    <w:rsid w:val="629048E0"/>
    <w:rsid w:val="62909D4C"/>
    <w:rsid w:val="62B71F44"/>
    <w:rsid w:val="638D8BF5"/>
    <w:rsid w:val="63D8AA02"/>
    <w:rsid w:val="6417ACA4"/>
    <w:rsid w:val="642C7DE8"/>
    <w:rsid w:val="6463F8A6"/>
    <w:rsid w:val="64EAF12C"/>
    <w:rsid w:val="656762D9"/>
    <w:rsid w:val="656E63E8"/>
    <w:rsid w:val="66DCC17D"/>
    <w:rsid w:val="6712139B"/>
    <w:rsid w:val="675C321F"/>
    <w:rsid w:val="67CE2690"/>
    <w:rsid w:val="68597534"/>
    <w:rsid w:val="68E06DBA"/>
    <w:rsid w:val="69217A38"/>
    <w:rsid w:val="69B5838A"/>
    <w:rsid w:val="69BCCEB8"/>
    <w:rsid w:val="69FEC921"/>
    <w:rsid w:val="6A334C18"/>
    <w:rsid w:val="6ABA449E"/>
    <w:rsid w:val="6ADFBA3C"/>
    <w:rsid w:val="6BEA7982"/>
    <w:rsid w:val="6BF1862A"/>
    <w:rsid w:val="6C4EF1C2"/>
    <w:rsid w:val="6CEDE3B5"/>
    <w:rsid w:val="6D2B8591"/>
    <w:rsid w:val="6DC45066"/>
    <w:rsid w:val="6E02A4FB"/>
    <w:rsid w:val="6E28C8A6"/>
    <w:rsid w:val="6E634259"/>
    <w:rsid w:val="6ED536CA"/>
    <w:rsid w:val="6F472B3B"/>
    <w:rsid w:val="6F862DDD"/>
    <w:rsid w:val="6FFF7761"/>
    <w:rsid w:val="70ABCEF0"/>
    <w:rsid w:val="70AF0DAE"/>
    <w:rsid w:val="7138FB8C"/>
    <w:rsid w:val="7142361C"/>
    <w:rsid w:val="7177E69E"/>
    <w:rsid w:val="71A1D387"/>
    <w:rsid w:val="71F2473B"/>
    <w:rsid w:val="730A82B2"/>
    <w:rsid w:val="73C7F66D"/>
    <w:rsid w:val="73F81C18"/>
    <w:rsid w:val="7452171C"/>
    <w:rsid w:val="74A48A3C"/>
    <w:rsid w:val="7631E24D"/>
    <w:rsid w:val="764E3B75"/>
    <w:rsid w:val="76C02FE6"/>
    <w:rsid w:val="77080D03"/>
    <w:rsid w:val="77C19AAD"/>
    <w:rsid w:val="781EC40D"/>
    <w:rsid w:val="78D9D624"/>
    <w:rsid w:val="7932D19F"/>
    <w:rsid w:val="79886CE8"/>
    <w:rsid w:val="7992EC93"/>
    <w:rsid w:val="79E267EC"/>
    <w:rsid w:val="7A6DB690"/>
    <w:rsid w:val="7A935EFF"/>
    <w:rsid w:val="7AF4AF16"/>
    <w:rsid w:val="7B71ED7B"/>
    <w:rsid w:val="7BAB9A76"/>
    <w:rsid w:val="7CE2005D"/>
    <w:rsid w:val="7CE67F67"/>
    <w:rsid w:val="7D5B6B9F"/>
    <w:rsid w:val="7DD7E47A"/>
    <w:rsid w:val="7EA3A98A"/>
    <w:rsid w:val="7F3FC6ED"/>
    <w:rsid w:val="7F669D51"/>
    <w:rsid w:val="7F6BDC8A"/>
    <w:rsid w:val="7F8195B3"/>
    <w:rsid w:val="7FB1BB5E"/>
    <w:rsid w:val="7FC098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1759B2C"/>
  <w15:chartTrackingRefBased/>
  <w15:docId w15:val="{17B5BBD3-8432-445E-A8C4-A0D7A709B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58C"/>
    <w:rPr>
      <w:rFonts w:ascii="Times New Roman" w:eastAsia="Times New Roman"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5575C"/>
    <w:pPr>
      <w:spacing w:before="100" w:beforeAutospacing="1" w:after="100" w:afterAutospacing="1"/>
    </w:pPr>
    <w:rPr>
      <w:lang w:eastAsia="zh-CN"/>
    </w:rPr>
  </w:style>
  <w:style w:type="paragraph" w:styleId="HTMLPreformatted">
    <w:name w:val="HTML Preformatted"/>
    <w:basedOn w:val="Normal"/>
    <w:link w:val="HTMLPreformattedChar"/>
    <w:uiPriority w:val="99"/>
    <w:semiHidden/>
    <w:unhideWhenUsed/>
    <w:rsid w:val="00551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551C8F"/>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C8F"/>
    <w:rPr>
      <w:rFonts w:ascii="Courier New" w:eastAsia="Times New Roman" w:hAnsi="Courier New" w:cs="Courier New"/>
      <w:sz w:val="20"/>
      <w:szCs w:val="20"/>
    </w:rPr>
  </w:style>
  <w:style w:type="character" w:customStyle="1" w:styleId="hljs-keyword">
    <w:name w:val="hljs-keyword"/>
    <w:basedOn w:val="DefaultParagraphFont"/>
    <w:rsid w:val="00551C8F"/>
  </w:style>
  <w:style w:type="character" w:customStyle="1" w:styleId="hljs-string">
    <w:name w:val="hljs-string"/>
    <w:basedOn w:val="DefaultParagraphFont"/>
    <w:rsid w:val="00551C8F"/>
  </w:style>
  <w:style w:type="paragraph" w:styleId="ListParagraph">
    <w:name w:val="List Paragraph"/>
    <w:basedOn w:val="Normal"/>
    <w:uiPriority w:val="34"/>
    <w:qFormat/>
    <w:rsid w:val="00EE4B58"/>
    <w:pPr>
      <w:ind w:left="720"/>
      <w:contextualSpacing/>
    </w:pPr>
    <w:rPr>
      <w:rFonts w:asciiTheme="minorHAnsi" w:eastAsiaTheme="minorEastAsia" w:hAnsiTheme="minorHAnsi" w:cstheme="minorBid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4585">
      <w:bodyDiv w:val="1"/>
      <w:marLeft w:val="0"/>
      <w:marRight w:val="0"/>
      <w:marTop w:val="0"/>
      <w:marBottom w:val="0"/>
      <w:divBdr>
        <w:top w:val="none" w:sz="0" w:space="0" w:color="auto"/>
        <w:left w:val="none" w:sz="0" w:space="0" w:color="auto"/>
        <w:bottom w:val="none" w:sz="0" w:space="0" w:color="auto"/>
        <w:right w:val="none" w:sz="0" w:space="0" w:color="auto"/>
      </w:divBdr>
    </w:div>
    <w:div w:id="30035644">
      <w:bodyDiv w:val="1"/>
      <w:marLeft w:val="0"/>
      <w:marRight w:val="0"/>
      <w:marTop w:val="0"/>
      <w:marBottom w:val="0"/>
      <w:divBdr>
        <w:top w:val="none" w:sz="0" w:space="0" w:color="auto"/>
        <w:left w:val="none" w:sz="0" w:space="0" w:color="auto"/>
        <w:bottom w:val="none" w:sz="0" w:space="0" w:color="auto"/>
        <w:right w:val="none" w:sz="0" w:space="0" w:color="auto"/>
      </w:divBdr>
      <w:divsChild>
        <w:div w:id="855538123">
          <w:marLeft w:val="0"/>
          <w:marRight w:val="0"/>
          <w:marTop w:val="0"/>
          <w:marBottom w:val="0"/>
          <w:divBdr>
            <w:top w:val="none" w:sz="0" w:space="0" w:color="auto"/>
            <w:left w:val="none" w:sz="0" w:space="0" w:color="auto"/>
            <w:bottom w:val="none" w:sz="0" w:space="0" w:color="auto"/>
            <w:right w:val="none" w:sz="0" w:space="0" w:color="auto"/>
          </w:divBdr>
          <w:divsChild>
            <w:div w:id="409893968">
              <w:marLeft w:val="0"/>
              <w:marRight w:val="0"/>
              <w:marTop w:val="0"/>
              <w:marBottom w:val="0"/>
              <w:divBdr>
                <w:top w:val="none" w:sz="0" w:space="0" w:color="auto"/>
                <w:left w:val="none" w:sz="0" w:space="0" w:color="auto"/>
                <w:bottom w:val="none" w:sz="0" w:space="0" w:color="auto"/>
                <w:right w:val="none" w:sz="0" w:space="0" w:color="auto"/>
              </w:divBdr>
              <w:divsChild>
                <w:div w:id="16396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29551">
      <w:bodyDiv w:val="1"/>
      <w:marLeft w:val="0"/>
      <w:marRight w:val="0"/>
      <w:marTop w:val="0"/>
      <w:marBottom w:val="0"/>
      <w:divBdr>
        <w:top w:val="none" w:sz="0" w:space="0" w:color="auto"/>
        <w:left w:val="none" w:sz="0" w:space="0" w:color="auto"/>
        <w:bottom w:val="none" w:sz="0" w:space="0" w:color="auto"/>
        <w:right w:val="none" w:sz="0" w:space="0" w:color="auto"/>
      </w:divBdr>
    </w:div>
    <w:div w:id="177162280">
      <w:bodyDiv w:val="1"/>
      <w:marLeft w:val="0"/>
      <w:marRight w:val="0"/>
      <w:marTop w:val="0"/>
      <w:marBottom w:val="0"/>
      <w:divBdr>
        <w:top w:val="none" w:sz="0" w:space="0" w:color="auto"/>
        <w:left w:val="none" w:sz="0" w:space="0" w:color="auto"/>
        <w:bottom w:val="none" w:sz="0" w:space="0" w:color="auto"/>
        <w:right w:val="none" w:sz="0" w:space="0" w:color="auto"/>
      </w:divBdr>
      <w:divsChild>
        <w:div w:id="260309009">
          <w:marLeft w:val="0"/>
          <w:marRight w:val="0"/>
          <w:marTop w:val="0"/>
          <w:marBottom w:val="0"/>
          <w:divBdr>
            <w:top w:val="none" w:sz="0" w:space="0" w:color="auto"/>
            <w:left w:val="none" w:sz="0" w:space="0" w:color="auto"/>
            <w:bottom w:val="none" w:sz="0" w:space="0" w:color="auto"/>
            <w:right w:val="none" w:sz="0" w:space="0" w:color="auto"/>
          </w:divBdr>
        </w:div>
      </w:divsChild>
    </w:div>
    <w:div w:id="193615042">
      <w:bodyDiv w:val="1"/>
      <w:marLeft w:val="0"/>
      <w:marRight w:val="0"/>
      <w:marTop w:val="0"/>
      <w:marBottom w:val="0"/>
      <w:divBdr>
        <w:top w:val="none" w:sz="0" w:space="0" w:color="auto"/>
        <w:left w:val="none" w:sz="0" w:space="0" w:color="auto"/>
        <w:bottom w:val="none" w:sz="0" w:space="0" w:color="auto"/>
        <w:right w:val="none" w:sz="0" w:space="0" w:color="auto"/>
      </w:divBdr>
    </w:div>
    <w:div w:id="194079506">
      <w:bodyDiv w:val="1"/>
      <w:marLeft w:val="0"/>
      <w:marRight w:val="0"/>
      <w:marTop w:val="0"/>
      <w:marBottom w:val="0"/>
      <w:divBdr>
        <w:top w:val="none" w:sz="0" w:space="0" w:color="auto"/>
        <w:left w:val="none" w:sz="0" w:space="0" w:color="auto"/>
        <w:bottom w:val="none" w:sz="0" w:space="0" w:color="auto"/>
        <w:right w:val="none" w:sz="0" w:space="0" w:color="auto"/>
      </w:divBdr>
    </w:div>
    <w:div w:id="225069999">
      <w:bodyDiv w:val="1"/>
      <w:marLeft w:val="0"/>
      <w:marRight w:val="0"/>
      <w:marTop w:val="0"/>
      <w:marBottom w:val="0"/>
      <w:divBdr>
        <w:top w:val="none" w:sz="0" w:space="0" w:color="auto"/>
        <w:left w:val="none" w:sz="0" w:space="0" w:color="auto"/>
        <w:bottom w:val="none" w:sz="0" w:space="0" w:color="auto"/>
        <w:right w:val="none" w:sz="0" w:space="0" w:color="auto"/>
      </w:divBdr>
    </w:div>
    <w:div w:id="226259770">
      <w:bodyDiv w:val="1"/>
      <w:marLeft w:val="0"/>
      <w:marRight w:val="0"/>
      <w:marTop w:val="0"/>
      <w:marBottom w:val="0"/>
      <w:divBdr>
        <w:top w:val="none" w:sz="0" w:space="0" w:color="auto"/>
        <w:left w:val="none" w:sz="0" w:space="0" w:color="auto"/>
        <w:bottom w:val="none" w:sz="0" w:space="0" w:color="auto"/>
        <w:right w:val="none" w:sz="0" w:space="0" w:color="auto"/>
      </w:divBdr>
    </w:div>
    <w:div w:id="293755007">
      <w:bodyDiv w:val="1"/>
      <w:marLeft w:val="0"/>
      <w:marRight w:val="0"/>
      <w:marTop w:val="0"/>
      <w:marBottom w:val="0"/>
      <w:divBdr>
        <w:top w:val="none" w:sz="0" w:space="0" w:color="auto"/>
        <w:left w:val="none" w:sz="0" w:space="0" w:color="auto"/>
        <w:bottom w:val="none" w:sz="0" w:space="0" w:color="auto"/>
        <w:right w:val="none" w:sz="0" w:space="0" w:color="auto"/>
      </w:divBdr>
      <w:divsChild>
        <w:div w:id="768551956">
          <w:marLeft w:val="0"/>
          <w:marRight w:val="0"/>
          <w:marTop w:val="0"/>
          <w:marBottom w:val="0"/>
          <w:divBdr>
            <w:top w:val="none" w:sz="0" w:space="0" w:color="auto"/>
            <w:left w:val="none" w:sz="0" w:space="0" w:color="auto"/>
            <w:bottom w:val="none" w:sz="0" w:space="0" w:color="auto"/>
            <w:right w:val="none" w:sz="0" w:space="0" w:color="auto"/>
          </w:divBdr>
        </w:div>
      </w:divsChild>
    </w:div>
    <w:div w:id="302732736">
      <w:bodyDiv w:val="1"/>
      <w:marLeft w:val="0"/>
      <w:marRight w:val="0"/>
      <w:marTop w:val="0"/>
      <w:marBottom w:val="0"/>
      <w:divBdr>
        <w:top w:val="none" w:sz="0" w:space="0" w:color="auto"/>
        <w:left w:val="none" w:sz="0" w:space="0" w:color="auto"/>
        <w:bottom w:val="none" w:sz="0" w:space="0" w:color="auto"/>
        <w:right w:val="none" w:sz="0" w:space="0" w:color="auto"/>
      </w:divBdr>
    </w:div>
    <w:div w:id="330136304">
      <w:bodyDiv w:val="1"/>
      <w:marLeft w:val="0"/>
      <w:marRight w:val="0"/>
      <w:marTop w:val="0"/>
      <w:marBottom w:val="0"/>
      <w:divBdr>
        <w:top w:val="none" w:sz="0" w:space="0" w:color="auto"/>
        <w:left w:val="none" w:sz="0" w:space="0" w:color="auto"/>
        <w:bottom w:val="none" w:sz="0" w:space="0" w:color="auto"/>
        <w:right w:val="none" w:sz="0" w:space="0" w:color="auto"/>
      </w:divBdr>
    </w:div>
    <w:div w:id="358434031">
      <w:bodyDiv w:val="1"/>
      <w:marLeft w:val="0"/>
      <w:marRight w:val="0"/>
      <w:marTop w:val="0"/>
      <w:marBottom w:val="0"/>
      <w:divBdr>
        <w:top w:val="none" w:sz="0" w:space="0" w:color="auto"/>
        <w:left w:val="none" w:sz="0" w:space="0" w:color="auto"/>
        <w:bottom w:val="none" w:sz="0" w:space="0" w:color="auto"/>
        <w:right w:val="none" w:sz="0" w:space="0" w:color="auto"/>
      </w:divBdr>
    </w:div>
    <w:div w:id="410353576">
      <w:bodyDiv w:val="1"/>
      <w:marLeft w:val="0"/>
      <w:marRight w:val="0"/>
      <w:marTop w:val="0"/>
      <w:marBottom w:val="0"/>
      <w:divBdr>
        <w:top w:val="none" w:sz="0" w:space="0" w:color="auto"/>
        <w:left w:val="none" w:sz="0" w:space="0" w:color="auto"/>
        <w:bottom w:val="none" w:sz="0" w:space="0" w:color="auto"/>
        <w:right w:val="none" w:sz="0" w:space="0" w:color="auto"/>
      </w:divBdr>
    </w:div>
    <w:div w:id="493112330">
      <w:bodyDiv w:val="1"/>
      <w:marLeft w:val="0"/>
      <w:marRight w:val="0"/>
      <w:marTop w:val="0"/>
      <w:marBottom w:val="0"/>
      <w:divBdr>
        <w:top w:val="none" w:sz="0" w:space="0" w:color="auto"/>
        <w:left w:val="none" w:sz="0" w:space="0" w:color="auto"/>
        <w:bottom w:val="none" w:sz="0" w:space="0" w:color="auto"/>
        <w:right w:val="none" w:sz="0" w:space="0" w:color="auto"/>
      </w:divBdr>
    </w:div>
    <w:div w:id="513615376">
      <w:bodyDiv w:val="1"/>
      <w:marLeft w:val="0"/>
      <w:marRight w:val="0"/>
      <w:marTop w:val="0"/>
      <w:marBottom w:val="0"/>
      <w:divBdr>
        <w:top w:val="none" w:sz="0" w:space="0" w:color="auto"/>
        <w:left w:val="none" w:sz="0" w:space="0" w:color="auto"/>
        <w:bottom w:val="none" w:sz="0" w:space="0" w:color="auto"/>
        <w:right w:val="none" w:sz="0" w:space="0" w:color="auto"/>
      </w:divBdr>
      <w:divsChild>
        <w:div w:id="646667515">
          <w:marLeft w:val="0"/>
          <w:marRight w:val="0"/>
          <w:marTop w:val="0"/>
          <w:marBottom w:val="0"/>
          <w:divBdr>
            <w:top w:val="none" w:sz="0" w:space="0" w:color="auto"/>
            <w:left w:val="none" w:sz="0" w:space="0" w:color="auto"/>
            <w:bottom w:val="none" w:sz="0" w:space="0" w:color="auto"/>
            <w:right w:val="none" w:sz="0" w:space="0" w:color="auto"/>
          </w:divBdr>
          <w:divsChild>
            <w:div w:id="294870671">
              <w:marLeft w:val="0"/>
              <w:marRight w:val="0"/>
              <w:marTop w:val="0"/>
              <w:marBottom w:val="0"/>
              <w:divBdr>
                <w:top w:val="none" w:sz="0" w:space="0" w:color="auto"/>
                <w:left w:val="none" w:sz="0" w:space="0" w:color="auto"/>
                <w:bottom w:val="none" w:sz="0" w:space="0" w:color="auto"/>
                <w:right w:val="none" w:sz="0" w:space="0" w:color="auto"/>
              </w:divBdr>
              <w:divsChild>
                <w:div w:id="2673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693699">
      <w:bodyDiv w:val="1"/>
      <w:marLeft w:val="0"/>
      <w:marRight w:val="0"/>
      <w:marTop w:val="0"/>
      <w:marBottom w:val="0"/>
      <w:divBdr>
        <w:top w:val="none" w:sz="0" w:space="0" w:color="auto"/>
        <w:left w:val="none" w:sz="0" w:space="0" w:color="auto"/>
        <w:bottom w:val="none" w:sz="0" w:space="0" w:color="auto"/>
        <w:right w:val="none" w:sz="0" w:space="0" w:color="auto"/>
      </w:divBdr>
    </w:div>
    <w:div w:id="616109915">
      <w:bodyDiv w:val="1"/>
      <w:marLeft w:val="0"/>
      <w:marRight w:val="0"/>
      <w:marTop w:val="0"/>
      <w:marBottom w:val="0"/>
      <w:divBdr>
        <w:top w:val="none" w:sz="0" w:space="0" w:color="auto"/>
        <w:left w:val="none" w:sz="0" w:space="0" w:color="auto"/>
        <w:bottom w:val="none" w:sz="0" w:space="0" w:color="auto"/>
        <w:right w:val="none" w:sz="0" w:space="0" w:color="auto"/>
      </w:divBdr>
    </w:div>
    <w:div w:id="684019280">
      <w:bodyDiv w:val="1"/>
      <w:marLeft w:val="0"/>
      <w:marRight w:val="0"/>
      <w:marTop w:val="0"/>
      <w:marBottom w:val="0"/>
      <w:divBdr>
        <w:top w:val="none" w:sz="0" w:space="0" w:color="auto"/>
        <w:left w:val="none" w:sz="0" w:space="0" w:color="auto"/>
        <w:bottom w:val="none" w:sz="0" w:space="0" w:color="auto"/>
        <w:right w:val="none" w:sz="0" w:space="0" w:color="auto"/>
      </w:divBdr>
    </w:div>
    <w:div w:id="731780529">
      <w:bodyDiv w:val="1"/>
      <w:marLeft w:val="0"/>
      <w:marRight w:val="0"/>
      <w:marTop w:val="0"/>
      <w:marBottom w:val="0"/>
      <w:divBdr>
        <w:top w:val="none" w:sz="0" w:space="0" w:color="auto"/>
        <w:left w:val="none" w:sz="0" w:space="0" w:color="auto"/>
        <w:bottom w:val="none" w:sz="0" w:space="0" w:color="auto"/>
        <w:right w:val="none" w:sz="0" w:space="0" w:color="auto"/>
      </w:divBdr>
      <w:divsChild>
        <w:div w:id="463088144">
          <w:marLeft w:val="0"/>
          <w:marRight w:val="0"/>
          <w:marTop w:val="0"/>
          <w:marBottom w:val="0"/>
          <w:divBdr>
            <w:top w:val="none" w:sz="0" w:space="0" w:color="auto"/>
            <w:left w:val="none" w:sz="0" w:space="0" w:color="auto"/>
            <w:bottom w:val="none" w:sz="0" w:space="0" w:color="auto"/>
            <w:right w:val="none" w:sz="0" w:space="0" w:color="auto"/>
          </w:divBdr>
          <w:divsChild>
            <w:div w:id="662469885">
              <w:marLeft w:val="0"/>
              <w:marRight w:val="0"/>
              <w:marTop w:val="0"/>
              <w:marBottom w:val="0"/>
              <w:divBdr>
                <w:top w:val="none" w:sz="0" w:space="0" w:color="auto"/>
                <w:left w:val="none" w:sz="0" w:space="0" w:color="auto"/>
                <w:bottom w:val="none" w:sz="0" w:space="0" w:color="auto"/>
                <w:right w:val="none" w:sz="0" w:space="0" w:color="auto"/>
              </w:divBdr>
              <w:divsChild>
                <w:div w:id="1412653204">
                  <w:marLeft w:val="0"/>
                  <w:marRight w:val="0"/>
                  <w:marTop w:val="0"/>
                  <w:marBottom w:val="0"/>
                  <w:divBdr>
                    <w:top w:val="none" w:sz="0" w:space="0" w:color="auto"/>
                    <w:left w:val="none" w:sz="0" w:space="0" w:color="auto"/>
                    <w:bottom w:val="none" w:sz="0" w:space="0" w:color="auto"/>
                    <w:right w:val="none" w:sz="0" w:space="0" w:color="auto"/>
                  </w:divBdr>
                  <w:divsChild>
                    <w:div w:id="20332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841704">
      <w:bodyDiv w:val="1"/>
      <w:marLeft w:val="0"/>
      <w:marRight w:val="0"/>
      <w:marTop w:val="0"/>
      <w:marBottom w:val="0"/>
      <w:divBdr>
        <w:top w:val="none" w:sz="0" w:space="0" w:color="auto"/>
        <w:left w:val="none" w:sz="0" w:space="0" w:color="auto"/>
        <w:bottom w:val="none" w:sz="0" w:space="0" w:color="auto"/>
        <w:right w:val="none" w:sz="0" w:space="0" w:color="auto"/>
      </w:divBdr>
    </w:div>
    <w:div w:id="834028461">
      <w:bodyDiv w:val="1"/>
      <w:marLeft w:val="0"/>
      <w:marRight w:val="0"/>
      <w:marTop w:val="0"/>
      <w:marBottom w:val="0"/>
      <w:divBdr>
        <w:top w:val="none" w:sz="0" w:space="0" w:color="auto"/>
        <w:left w:val="none" w:sz="0" w:space="0" w:color="auto"/>
        <w:bottom w:val="none" w:sz="0" w:space="0" w:color="auto"/>
        <w:right w:val="none" w:sz="0" w:space="0" w:color="auto"/>
      </w:divBdr>
    </w:div>
    <w:div w:id="840193646">
      <w:bodyDiv w:val="1"/>
      <w:marLeft w:val="0"/>
      <w:marRight w:val="0"/>
      <w:marTop w:val="0"/>
      <w:marBottom w:val="0"/>
      <w:divBdr>
        <w:top w:val="none" w:sz="0" w:space="0" w:color="auto"/>
        <w:left w:val="none" w:sz="0" w:space="0" w:color="auto"/>
        <w:bottom w:val="none" w:sz="0" w:space="0" w:color="auto"/>
        <w:right w:val="none" w:sz="0" w:space="0" w:color="auto"/>
      </w:divBdr>
    </w:div>
    <w:div w:id="853882257">
      <w:bodyDiv w:val="1"/>
      <w:marLeft w:val="0"/>
      <w:marRight w:val="0"/>
      <w:marTop w:val="0"/>
      <w:marBottom w:val="0"/>
      <w:divBdr>
        <w:top w:val="none" w:sz="0" w:space="0" w:color="auto"/>
        <w:left w:val="none" w:sz="0" w:space="0" w:color="auto"/>
        <w:bottom w:val="none" w:sz="0" w:space="0" w:color="auto"/>
        <w:right w:val="none" w:sz="0" w:space="0" w:color="auto"/>
      </w:divBdr>
    </w:div>
    <w:div w:id="898978774">
      <w:bodyDiv w:val="1"/>
      <w:marLeft w:val="0"/>
      <w:marRight w:val="0"/>
      <w:marTop w:val="0"/>
      <w:marBottom w:val="0"/>
      <w:divBdr>
        <w:top w:val="none" w:sz="0" w:space="0" w:color="auto"/>
        <w:left w:val="none" w:sz="0" w:space="0" w:color="auto"/>
        <w:bottom w:val="none" w:sz="0" w:space="0" w:color="auto"/>
        <w:right w:val="none" w:sz="0" w:space="0" w:color="auto"/>
      </w:divBdr>
    </w:div>
    <w:div w:id="926576689">
      <w:bodyDiv w:val="1"/>
      <w:marLeft w:val="0"/>
      <w:marRight w:val="0"/>
      <w:marTop w:val="0"/>
      <w:marBottom w:val="0"/>
      <w:divBdr>
        <w:top w:val="none" w:sz="0" w:space="0" w:color="auto"/>
        <w:left w:val="none" w:sz="0" w:space="0" w:color="auto"/>
        <w:bottom w:val="none" w:sz="0" w:space="0" w:color="auto"/>
        <w:right w:val="none" w:sz="0" w:space="0" w:color="auto"/>
      </w:divBdr>
    </w:div>
    <w:div w:id="932014470">
      <w:bodyDiv w:val="1"/>
      <w:marLeft w:val="0"/>
      <w:marRight w:val="0"/>
      <w:marTop w:val="0"/>
      <w:marBottom w:val="0"/>
      <w:divBdr>
        <w:top w:val="none" w:sz="0" w:space="0" w:color="auto"/>
        <w:left w:val="none" w:sz="0" w:space="0" w:color="auto"/>
        <w:bottom w:val="none" w:sz="0" w:space="0" w:color="auto"/>
        <w:right w:val="none" w:sz="0" w:space="0" w:color="auto"/>
      </w:divBdr>
    </w:div>
    <w:div w:id="969748084">
      <w:bodyDiv w:val="1"/>
      <w:marLeft w:val="0"/>
      <w:marRight w:val="0"/>
      <w:marTop w:val="0"/>
      <w:marBottom w:val="0"/>
      <w:divBdr>
        <w:top w:val="none" w:sz="0" w:space="0" w:color="auto"/>
        <w:left w:val="none" w:sz="0" w:space="0" w:color="auto"/>
        <w:bottom w:val="none" w:sz="0" w:space="0" w:color="auto"/>
        <w:right w:val="none" w:sz="0" w:space="0" w:color="auto"/>
      </w:divBdr>
    </w:div>
    <w:div w:id="1012024233">
      <w:bodyDiv w:val="1"/>
      <w:marLeft w:val="0"/>
      <w:marRight w:val="0"/>
      <w:marTop w:val="0"/>
      <w:marBottom w:val="0"/>
      <w:divBdr>
        <w:top w:val="none" w:sz="0" w:space="0" w:color="auto"/>
        <w:left w:val="none" w:sz="0" w:space="0" w:color="auto"/>
        <w:bottom w:val="none" w:sz="0" w:space="0" w:color="auto"/>
        <w:right w:val="none" w:sz="0" w:space="0" w:color="auto"/>
      </w:divBdr>
    </w:div>
    <w:div w:id="1081220390">
      <w:bodyDiv w:val="1"/>
      <w:marLeft w:val="0"/>
      <w:marRight w:val="0"/>
      <w:marTop w:val="0"/>
      <w:marBottom w:val="0"/>
      <w:divBdr>
        <w:top w:val="none" w:sz="0" w:space="0" w:color="auto"/>
        <w:left w:val="none" w:sz="0" w:space="0" w:color="auto"/>
        <w:bottom w:val="none" w:sz="0" w:space="0" w:color="auto"/>
        <w:right w:val="none" w:sz="0" w:space="0" w:color="auto"/>
      </w:divBdr>
    </w:div>
    <w:div w:id="1092051884">
      <w:bodyDiv w:val="1"/>
      <w:marLeft w:val="0"/>
      <w:marRight w:val="0"/>
      <w:marTop w:val="0"/>
      <w:marBottom w:val="0"/>
      <w:divBdr>
        <w:top w:val="none" w:sz="0" w:space="0" w:color="auto"/>
        <w:left w:val="none" w:sz="0" w:space="0" w:color="auto"/>
        <w:bottom w:val="none" w:sz="0" w:space="0" w:color="auto"/>
        <w:right w:val="none" w:sz="0" w:space="0" w:color="auto"/>
      </w:divBdr>
      <w:divsChild>
        <w:div w:id="1814711153">
          <w:marLeft w:val="0"/>
          <w:marRight w:val="0"/>
          <w:marTop w:val="0"/>
          <w:marBottom w:val="0"/>
          <w:divBdr>
            <w:top w:val="none" w:sz="0" w:space="0" w:color="auto"/>
            <w:left w:val="none" w:sz="0" w:space="0" w:color="auto"/>
            <w:bottom w:val="none" w:sz="0" w:space="0" w:color="auto"/>
            <w:right w:val="none" w:sz="0" w:space="0" w:color="auto"/>
          </w:divBdr>
          <w:divsChild>
            <w:div w:id="198973044">
              <w:marLeft w:val="0"/>
              <w:marRight w:val="0"/>
              <w:marTop w:val="0"/>
              <w:marBottom w:val="0"/>
              <w:divBdr>
                <w:top w:val="none" w:sz="0" w:space="0" w:color="auto"/>
                <w:left w:val="none" w:sz="0" w:space="0" w:color="auto"/>
                <w:bottom w:val="none" w:sz="0" w:space="0" w:color="auto"/>
                <w:right w:val="none" w:sz="0" w:space="0" w:color="auto"/>
              </w:divBdr>
              <w:divsChild>
                <w:div w:id="118306353">
                  <w:marLeft w:val="0"/>
                  <w:marRight w:val="0"/>
                  <w:marTop w:val="0"/>
                  <w:marBottom w:val="0"/>
                  <w:divBdr>
                    <w:top w:val="none" w:sz="0" w:space="0" w:color="auto"/>
                    <w:left w:val="none" w:sz="0" w:space="0" w:color="auto"/>
                    <w:bottom w:val="none" w:sz="0" w:space="0" w:color="auto"/>
                    <w:right w:val="none" w:sz="0" w:space="0" w:color="auto"/>
                  </w:divBdr>
                  <w:divsChild>
                    <w:div w:id="113012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0919">
      <w:bodyDiv w:val="1"/>
      <w:marLeft w:val="0"/>
      <w:marRight w:val="0"/>
      <w:marTop w:val="0"/>
      <w:marBottom w:val="0"/>
      <w:divBdr>
        <w:top w:val="none" w:sz="0" w:space="0" w:color="auto"/>
        <w:left w:val="none" w:sz="0" w:space="0" w:color="auto"/>
        <w:bottom w:val="none" w:sz="0" w:space="0" w:color="auto"/>
        <w:right w:val="none" w:sz="0" w:space="0" w:color="auto"/>
      </w:divBdr>
    </w:div>
    <w:div w:id="1132789986">
      <w:bodyDiv w:val="1"/>
      <w:marLeft w:val="0"/>
      <w:marRight w:val="0"/>
      <w:marTop w:val="0"/>
      <w:marBottom w:val="0"/>
      <w:divBdr>
        <w:top w:val="none" w:sz="0" w:space="0" w:color="auto"/>
        <w:left w:val="none" w:sz="0" w:space="0" w:color="auto"/>
        <w:bottom w:val="none" w:sz="0" w:space="0" w:color="auto"/>
        <w:right w:val="none" w:sz="0" w:space="0" w:color="auto"/>
      </w:divBdr>
    </w:div>
    <w:div w:id="1162552325">
      <w:bodyDiv w:val="1"/>
      <w:marLeft w:val="0"/>
      <w:marRight w:val="0"/>
      <w:marTop w:val="0"/>
      <w:marBottom w:val="0"/>
      <w:divBdr>
        <w:top w:val="none" w:sz="0" w:space="0" w:color="auto"/>
        <w:left w:val="none" w:sz="0" w:space="0" w:color="auto"/>
        <w:bottom w:val="none" w:sz="0" w:space="0" w:color="auto"/>
        <w:right w:val="none" w:sz="0" w:space="0" w:color="auto"/>
      </w:divBdr>
    </w:div>
    <w:div w:id="1163425896">
      <w:bodyDiv w:val="1"/>
      <w:marLeft w:val="0"/>
      <w:marRight w:val="0"/>
      <w:marTop w:val="0"/>
      <w:marBottom w:val="0"/>
      <w:divBdr>
        <w:top w:val="none" w:sz="0" w:space="0" w:color="auto"/>
        <w:left w:val="none" w:sz="0" w:space="0" w:color="auto"/>
        <w:bottom w:val="none" w:sz="0" w:space="0" w:color="auto"/>
        <w:right w:val="none" w:sz="0" w:space="0" w:color="auto"/>
      </w:divBdr>
    </w:div>
    <w:div w:id="1165053023">
      <w:bodyDiv w:val="1"/>
      <w:marLeft w:val="0"/>
      <w:marRight w:val="0"/>
      <w:marTop w:val="0"/>
      <w:marBottom w:val="0"/>
      <w:divBdr>
        <w:top w:val="none" w:sz="0" w:space="0" w:color="auto"/>
        <w:left w:val="none" w:sz="0" w:space="0" w:color="auto"/>
        <w:bottom w:val="none" w:sz="0" w:space="0" w:color="auto"/>
        <w:right w:val="none" w:sz="0" w:space="0" w:color="auto"/>
      </w:divBdr>
    </w:div>
    <w:div w:id="1201867091">
      <w:bodyDiv w:val="1"/>
      <w:marLeft w:val="0"/>
      <w:marRight w:val="0"/>
      <w:marTop w:val="0"/>
      <w:marBottom w:val="0"/>
      <w:divBdr>
        <w:top w:val="none" w:sz="0" w:space="0" w:color="auto"/>
        <w:left w:val="none" w:sz="0" w:space="0" w:color="auto"/>
        <w:bottom w:val="none" w:sz="0" w:space="0" w:color="auto"/>
        <w:right w:val="none" w:sz="0" w:space="0" w:color="auto"/>
      </w:divBdr>
    </w:div>
    <w:div w:id="1235168259">
      <w:bodyDiv w:val="1"/>
      <w:marLeft w:val="0"/>
      <w:marRight w:val="0"/>
      <w:marTop w:val="0"/>
      <w:marBottom w:val="0"/>
      <w:divBdr>
        <w:top w:val="none" w:sz="0" w:space="0" w:color="auto"/>
        <w:left w:val="none" w:sz="0" w:space="0" w:color="auto"/>
        <w:bottom w:val="none" w:sz="0" w:space="0" w:color="auto"/>
        <w:right w:val="none" w:sz="0" w:space="0" w:color="auto"/>
      </w:divBdr>
    </w:div>
    <w:div w:id="1260985967">
      <w:bodyDiv w:val="1"/>
      <w:marLeft w:val="0"/>
      <w:marRight w:val="0"/>
      <w:marTop w:val="0"/>
      <w:marBottom w:val="0"/>
      <w:divBdr>
        <w:top w:val="none" w:sz="0" w:space="0" w:color="auto"/>
        <w:left w:val="none" w:sz="0" w:space="0" w:color="auto"/>
        <w:bottom w:val="none" w:sz="0" w:space="0" w:color="auto"/>
        <w:right w:val="none" w:sz="0" w:space="0" w:color="auto"/>
      </w:divBdr>
      <w:divsChild>
        <w:div w:id="766969515">
          <w:marLeft w:val="0"/>
          <w:marRight w:val="0"/>
          <w:marTop w:val="0"/>
          <w:marBottom w:val="0"/>
          <w:divBdr>
            <w:top w:val="none" w:sz="0" w:space="0" w:color="auto"/>
            <w:left w:val="none" w:sz="0" w:space="0" w:color="auto"/>
            <w:bottom w:val="none" w:sz="0" w:space="0" w:color="auto"/>
            <w:right w:val="none" w:sz="0" w:space="0" w:color="auto"/>
          </w:divBdr>
          <w:divsChild>
            <w:div w:id="804087219">
              <w:marLeft w:val="0"/>
              <w:marRight w:val="0"/>
              <w:marTop w:val="0"/>
              <w:marBottom w:val="0"/>
              <w:divBdr>
                <w:top w:val="none" w:sz="0" w:space="0" w:color="auto"/>
                <w:left w:val="none" w:sz="0" w:space="0" w:color="auto"/>
                <w:bottom w:val="none" w:sz="0" w:space="0" w:color="auto"/>
                <w:right w:val="none" w:sz="0" w:space="0" w:color="auto"/>
              </w:divBdr>
              <w:divsChild>
                <w:div w:id="2284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18387">
      <w:bodyDiv w:val="1"/>
      <w:marLeft w:val="0"/>
      <w:marRight w:val="0"/>
      <w:marTop w:val="0"/>
      <w:marBottom w:val="0"/>
      <w:divBdr>
        <w:top w:val="none" w:sz="0" w:space="0" w:color="auto"/>
        <w:left w:val="none" w:sz="0" w:space="0" w:color="auto"/>
        <w:bottom w:val="none" w:sz="0" w:space="0" w:color="auto"/>
        <w:right w:val="none" w:sz="0" w:space="0" w:color="auto"/>
      </w:divBdr>
    </w:div>
    <w:div w:id="1331324258">
      <w:bodyDiv w:val="1"/>
      <w:marLeft w:val="0"/>
      <w:marRight w:val="0"/>
      <w:marTop w:val="0"/>
      <w:marBottom w:val="0"/>
      <w:divBdr>
        <w:top w:val="none" w:sz="0" w:space="0" w:color="auto"/>
        <w:left w:val="none" w:sz="0" w:space="0" w:color="auto"/>
        <w:bottom w:val="none" w:sz="0" w:space="0" w:color="auto"/>
        <w:right w:val="none" w:sz="0" w:space="0" w:color="auto"/>
      </w:divBdr>
    </w:div>
    <w:div w:id="1426685061">
      <w:bodyDiv w:val="1"/>
      <w:marLeft w:val="0"/>
      <w:marRight w:val="0"/>
      <w:marTop w:val="0"/>
      <w:marBottom w:val="0"/>
      <w:divBdr>
        <w:top w:val="none" w:sz="0" w:space="0" w:color="auto"/>
        <w:left w:val="none" w:sz="0" w:space="0" w:color="auto"/>
        <w:bottom w:val="none" w:sz="0" w:space="0" w:color="auto"/>
        <w:right w:val="none" w:sz="0" w:space="0" w:color="auto"/>
      </w:divBdr>
    </w:div>
    <w:div w:id="1468204633">
      <w:bodyDiv w:val="1"/>
      <w:marLeft w:val="0"/>
      <w:marRight w:val="0"/>
      <w:marTop w:val="0"/>
      <w:marBottom w:val="0"/>
      <w:divBdr>
        <w:top w:val="none" w:sz="0" w:space="0" w:color="auto"/>
        <w:left w:val="none" w:sz="0" w:space="0" w:color="auto"/>
        <w:bottom w:val="none" w:sz="0" w:space="0" w:color="auto"/>
        <w:right w:val="none" w:sz="0" w:space="0" w:color="auto"/>
      </w:divBdr>
      <w:divsChild>
        <w:div w:id="297731181">
          <w:marLeft w:val="0"/>
          <w:marRight w:val="0"/>
          <w:marTop w:val="0"/>
          <w:marBottom w:val="0"/>
          <w:divBdr>
            <w:top w:val="none" w:sz="0" w:space="0" w:color="auto"/>
            <w:left w:val="none" w:sz="0" w:space="0" w:color="auto"/>
            <w:bottom w:val="none" w:sz="0" w:space="0" w:color="auto"/>
            <w:right w:val="none" w:sz="0" w:space="0" w:color="auto"/>
          </w:divBdr>
          <w:divsChild>
            <w:div w:id="33165200">
              <w:marLeft w:val="0"/>
              <w:marRight w:val="0"/>
              <w:marTop w:val="0"/>
              <w:marBottom w:val="0"/>
              <w:divBdr>
                <w:top w:val="none" w:sz="0" w:space="0" w:color="auto"/>
                <w:left w:val="none" w:sz="0" w:space="0" w:color="auto"/>
                <w:bottom w:val="none" w:sz="0" w:space="0" w:color="auto"/>
                <w:right w:val="none" w:sz="0" w:space="0" w:color="auto"/>
              </w:divBdr>
              <w:divsChild>
                <w:div w:id="4988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10892">
      <w:bodyDiv w:val="1"/>
      <w:marLeft w:val="0"/>
      <w:marRight w:val="0"/>
      <w:marTop w:val="0"/>
      <w:marBottom w:val="0"/>
      <w:divBdr>
        <w:top w:val="none" w:sz="0" w:space="0" w:color="auto"/>
        <w:left w:val="none" w:sz="0" w:space="0" w:color="auto"/>
        <w:bottom w:val="none" w:sz="0" w:space="0" w:color="auto"/>
        <w:right w:val="none" w:sz="0" w:space="0" w:color="auto"/>
      </w:divBdr>
    </w:div>
    <w:div w:id="1496720171">
      <w:bodyDiv w:val="1"/>
      <w:marLeft w:val="0"/>
      <w:marRight w:val="0"/>
      <w:marTop w:val="0"/>
      <w:marBottom w:val="0"/>
      <w:divBdr>
        <w:top w:val="none" w:sz="0" w:space="0" w:color="auto"/>
        <w:left w:val="none" w:sz="0" w:space="0" w:color="auto"/>
        <w:bottom w:val="none" w:sz="0" w:space="0" w:color="auto"/>
        <w:right w:val="none" w:sz="0" w:space="0" w:color="auto"/>
      </w:divBdr>
      <w:divsChild>
        <w:div w:id="479811095">
          <w:marLeft w:val="0"/>
          <w:marRight w:val="0"/>
          <w:marTop w:val="0"/>
          <w:marBottom w:val="0"/>
          <w:divBdr>
            <w:top w:val="none" w:sz="0" w:space="0" w:color="auto"/>
            <w:left w:val="none" w:sz="0" w:space="0" w:color="auto"/>
            <w:bottom w:val="none" w:sz="0" w:space="0" w:color="auto"/>
            <w:right w:val="none" w:sz="0" w:space="0" w:color="auto"/>
          </w:divBdr>
        </w:div>
      </w:divsChild>
    </w:div>
    <w:div w:id="1525943642">
      <w:bodyDiv w:val="1"/>
      <w:marLeft w:val="0"/>
      <w:marRight w:val="0"/>
      <w:marTop w:val="0"/>
      <w:marBottom w:val="0"/>
      <w:divBdr>
        <w:top w:val="none" w:sz="0" w:space="0" w:color="auto"/>
        <w:left w:val="none" w:sz="0" w:space="0" w:color="auto"/>
        <w:bottom w:val="none" w:sz="0" w:space="0" w:color="auto"/>
        <w:right w:val="none" w:sz="0" w:space="0" w:color="auto"/>
      </w:divBdr>
    </w:div>
    <w:div w:id="1531794369">
      <w:bodyDiv w:val="1"/>
      <w:marLeft w:val="0"/>
      <w:marRight w:val="0"/>
      <w:marTop w:val="0"/>
      <w:marBottom w:val="0"/>
      <w:divBdr>
        <w:top w:val="none" w:sz="0" w:space="0" w:color="auto"/>
        <w:left w:val="none" w:sz="0" w:space="0" w:color="auto"/>
        <w:bottom w:val="none" w:sz="0" w:space="0" w:color="auto"/>
        <w:right w:val="none" w:sz="0" w:space="0" w:color="auto"/>
      </w:divBdr>
    </w:div>
    <w:div w:id="1618297189">
      <w:bodyDiv w:val="1"/>
      <w:marLeft w:val="0"/>
      <w:marRight w:val="0"/>
      <w:marTop w:val="0"/>
      <w:marBottom w:val="0"/>
      <w:divBdr>
        <w:top w:val="none" w:sz="0" w:space="0" w:color="auto"/>
        <w:left w:val="none" w:sz="0" w:space="0" w:color="auto"/>
        <w:bottom w:val="none" w:sz="0" w:space="0" w:color="auto"/>
        <w:right w:val="none" w:sz="0" w:space="0" w:color="auto"/>
      </w:divBdr>
    </w:div>
    <w:div w:id="1656184483">
      <w:bodyDiv w:val="1"/>
      <w:marLeft w:val="0"/>
      <w:marRight w:val="0"/>
      <w:marTop w:val="0"/>
      <w:marBottom w:val="0"/>
      <w:divBdr>
        <w:top w:val="none" w:sz="0" w:space="0" w:color="auto"/>
        <w:left w:val="none" w:sz="0" w:space="0" w:color="auto"/>
        <w:bottom w:val="none" w:sz="0" w:space="0" w:color="auto"/>
        <w:right w:val="none" w:sz="0" w:space="0" w:color="auto"/>
      </w:divBdr>
      <w:divsChild>
        <w:div w:id="580720638">
          <w:marLeft w:val="0"/>
          <w:marRight w:val="0"/>
          <w:marTop w:val="0"/>
          <w:marBottom w:val="0"/>
          <w:divBdr>
            <w:top w:val="none" w:sz="0" w:space="0" w:color="auto"/>
            <w:left w:val="none" w:sz="0" w:space="0" w:color="auto"/>
            <w:bottom w:val="none" w:sz="0" w:space="0" w:color="auto"/>
            <w:right w:val="none" w:sz="0" w:space="0" w:color="auto"/>
          </w:divBdr>
          <w:divsChild>
            <w:div w:id="7487540">
              <w:marLeft w:val="0"/>
              <w:marRight w:val="0"/>
              <w:marTop w:val="0"/>
              <w:marBottom w:val="0"/>
              <w:divBdr>
                <w:top w:val="none" w:sz="0" w:space="0" w:color="auto"/>
                <w:left w:val="none" w:sz="0" w:space="0" w:color="auto"/>
                <w:bottom w:val="none" w:sz="0" w:space="0" w:color="auto"/>
                <w:right w:val="none" w:sz="0" w:space="0" w:color="auto"/>
              </w:divBdr>
              <w:divsChild>
                <w:div w:id="1446079562">
                  <w:marLeft w:val="0"/>
                  <w:marRight w:val="0"/>
                  <w:marTop w:val="0"/>
                  <w:marBottom w:val="0"/>
                  <w:divBdr>
                    <w:top w:val="none" w:sz="0" w:space="0" w:color="auto"/>
                    <w:left w:val="none" w:sz="0" w:space="0" w:color="auto"/>
                    <w:bottom w:val="none" w:sz="0" w:space="0" w:color="auto"/>
                    <w:right w:val="none" w:sz="0" w:space="0" w:color="auto"/>
                  </w:divBdr>
                  <w:divsChild>
                    <w:div w:id="7138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5815">
          <w:marLeft w:val="0"/>
          <w:marRight w:val="0"/>
          <w:marTop w:val="0"/>
          <w:marBottom w:val="0"/>
          <w:divBdr>
            <w:top w:val="none" w:sz="0" w:space="0" w:color="auto"/>
            <w:left w:val="none" w:sz="0" w:space="0" w:color="auto"/>
            <w:bottom w:val="none" w:sz="0" w:space="0" w:color="auto"/>
            <w:right w:val="none" w:sz="0" w:space="0" w:color="auto"/>
          </w:divBdr>
          <w:divsChild>
            <w:div w:id="1781026274">
              <w:marLeft w:val="0"/>
              <w:marRight w:val="0"/>
              <w:marTop w:val="0"/>
              <w:marBottom w:val="0"/>
              <w:divBdr>
                <w:top w:val="none" w:sz="0" w:space="0" w:color="auto"/>
                <w:left w:val="none" w:sz="0" w:space="0" w:color="auto"/>
                <w:bottom w:val="none" w:sz="0" w:space="0" w:color="auto"/>
                <w:right w:val="none" w:sz="0" w:space="0" w:color="auto"/>
              </w:divBdr>
              <w:divsChild>
                <w:div w:id="19801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035206">
      <w:bodyDiv w:val="1"/>
      <w:marLeft w:val="0"/>
      <w:marRight w:val="0"/>
      <w:marTop w:val="0"/>
      <w:marBottom w:val="0"/>
      <w:divBdr>
        <w:top w:val="none" w:sz="0" w:space="0" w:color="auto"/>
        <w:left w:val="none" w:sz="0" w:space="0" w:color="auto"/>
        <w:bottom w:val="none" w:sz="0" w:space="0" w:color="auto"/>
        <w:right w:val="none" w:sz="0" w:space="0" w:color="auto"/>
      </w:divBdr>
      <w:divsChild>
        <w:div w:id="1507014245">
          <w:marLeft w:val="0"/>
          <w:marRight w:val="0"/>
          <w:marTop w:val="0"/>
          <w:marBottom w:val="0"/>
          <w:divBdr>
            <w:top w:val="none" w:sz="0" w:space="0" w:color="auto"/>
            <w:left w:val="none" w:sz="0" w:space="0" w:color="auto"/>
            <w:bottom w:val="none" w:sz="0" w:space="0" w:color="auto"/>
            <w:right w:val="none" w:sz="0" w:space="0" w:color="auto"/>
          </w:divBdr>
        </w:div>
      </w:divsChild>
    </w:div>
    <w:div w:id="1783062919">
      <w:bodyDiv w:val="1"/>
      <w:marLeft w:val="0"/>
      <w:marRight w:val="0"/>
      <w:marTop w:val="0"/>
      <w:marBottom w:val="0"/>
      <w:divBdr>
        <w:top w:val="none" w:sz="0" w:space="0" w:color="auto"/>
        <w:left w:val="none" w:sz="0" w:space="0" w:color="auto"/>
        <w:bottom w:val="none" w:sz="0" w:space="0" w:color="auto"/>
        <w:right w:val="none" w:sz="0" w:space="0" w:color="auto"/>
      </w:divBdr>
    </w:div>
    <w:div w:id="1797068391">
      <w:bodyDiv w:val="1"/>
      <w:marLeft w:val="0"/>
      <w:marRight w:val="0"/>
      <w:marTop w:val="0"/>
      <w:marBottom w:val="0"/>
      <w:divBdr>
        <w:top w:val="none" w:sz="0" w:space="0" w:color="auto"/>
        <w:left w:val="none" w:sz="0" w:space="0" w:color="auto"/>
        <w:bottom w:val="none" w:sz="0" w:space="0" w:color="auto"/>
        <w:right w:val="none" w:sz="0" w:space="0" w:color="auto"/>
      </w:divBdr>
      <w:divsChild>
        <w:div w:id="1149205128">
          <w:marLeft w:val="0"/>
          <w:marRight w:val="0"/>
          <w:marTop w:val="0"/>
          <w:marBottom w:val="0"/>
          <w:divBdr>
            <w:top w:val="none" w:sz="0" w:space="0" w:color="auto"/>
            <w:left w:val="none" w:sz="0" w:space="0" w:color="auto"/>
            <w:bottom w:val="none" w:sz="0" w:space="0" w:color="auto"/>
            <w:right w:val="none" w:sz="0" w:space="0" w:color="auto"/>
          </w:divBdr>
          <w:divsChild>
            <w:div w:id="1276326283">
              <w:marLeft w:val="0"/>
              <w:marRight w:val="0"/>
              <w:marTop w:val="0"/>
              <w:marBottom w:val="0"/>
              <w:divBdr>
                <w:top w:val="none" w:sz="0" w:space="0" w:color="auto"/>
                <w:left w:val="none" w:sz="0" w:space="0" w:color="auto"/>
                <w:bottom w:val="none" w:sz="0" w:space="0" w:color="auto"/>
                <w:right w:val="none" w:sz="0" w:space="0" w:color="auto"/>
              </w:divBdr>
              <w:divsChild>
                <w:div w:id="152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470419">
      <w:bodyDiv w:val="1"/>
      <w:marLeft w:val="0"/>
      <w:marRight w:val="0"/>
      <w:marTop w:val="0"/>
      <w:marBottom w:val="0"/>
      <w:divBdr>
        <w:top w:val="none" w:sz="0" w:space="0" w:color="auto"/>
        <w:left w:val="none" w:sz="0" w:space="0" w:color="auto"/>
        <w:bottom w:val="none" w:sz="0" w:space="0" w:color="auto"/>
        <w:right w:val="none" w:sz="0" w:space="0" w:color="auto"/>
      </w:divBdr>
    </w:div>
    <w:div w:id="1828479348">
      <w:bodyDiv w:val="1"/>
      <w:marLeft w:val="0"/>
      <w:marRight w:val="0"/>
      <w:marTop w:val="0"/>
      <w:marBottom w:val="0"/>
      <w:divBdr>
        <w:top w:val="none" w:sz="0" w:space="0" w:color="auto"/>
        <w:left w:val="none" w:sz="0" w:space="0" w:color="auto"/>
        <w:bottom w:val="none" w:sz="0" w:space="0" w:color="auto"/>
        <w:right w:val="none" w:sz="0" w:space="0" w:color="auto"/>
      </w:divBdr>
      <w:divsChild>
        <w:div w:id="1147823654">
          <w:marLeft w:val="0"/>
          <w:marRight w:val="0"/>
          <w:marTop w:val="0"/>
          <w:marBottom w:val="0"/>
          <w:divBdr>
            <w:top w:val="none" w:sz="0" w:space="0" w:color="auto"/>
            <w:left w:val="none" w:sz="0" w:space="0" w:color="auto"/>
            <w:bottom w:val="none" w:sz="0" w:space="0" w:color="auto"/>
            <w:right w:val="none" w:sz="0" w:space="0" w:color="auto"/>
          </w:divBdr>
        </w:div>
      </w:divsChild>
    </w:div>
    <w:div w:id="1829325607">
      <w:bodyDiv w:val="1"/>
      <w:marLeft w:val="0"/>
      <w:marRight w:val="0"/>
      <w:marTop w:val="0"/>
      <w:marBottom w:val="0"/>
      <w:divBdr>
        <w:top w:val="none" w:sz="0" w:space="0" w:color="auto"/>
        <w:left w:val="none" w:sz="0" w:space="0" w:color="auto"/>
        <w:bottom w:val="none" w:sz="0" w:space="0" w:color="auto"/>
        <w:right w:val="none" w:sz="0" w:space="0" w:color="auto"/>
      </w:divBdr>
    </w:div>
    <w:div w:id="1850753627">
      <w:bodyDiv w:val="1"/>
      <w:marLeft w:val="0"/>
      <w:marRight w:val="0"/>
      <w:marTop w:val="0"/>
      <w:marBottom w:val="0"/>
      <w:divBdr>
        <w:top w:val="none" w:sz="0" w:space="0" w:color="auto"/>
        <w:left w:val="none" w:sz="0" w:space="0" w:color="auto"/>
        <w:bottom w:val="none" w:sz="0" w:space="0" w:color="auto"/>
        <w:right w:val="none" w:sz="0" w:space="0" w:color="auto"/>
      </w:divBdr>
      <w:divsChild>
        <w:div w:id="1191608155">
          <w:marLeft w:val="0"/>
          <w:marRight w:val="0"/>
          <w:marTop w:val="0"/>
          <w:marBottom w:val="0"/>
          <w:divBdr>
            <w:top w:val="none" w:sz="0" w:space="0" w:color="auto"/>
            <w:left w:val="none" w:sz="0" w:space="0" w:color="auto"/>
            <w:bottom w:val="none" w:sz="0" w:space="0" w:color="auto"/>
            <w:right w:val="none" w:sz="0" w:space="0" w:color="auto"/>
          </w:divBdr>
          <w:divsChild>
            <w:div w:id="2129396067">
              <w:marLeft w:val="0"/>
              <w:marRight w:val="0"/>
              <w:marTop w:val="0"/>
              <w:marBottom w:val="0"/>
              <w:divBdr>
                <w:top w:val="none" w:sz="0" w:space="0" w:color="auto"/>
                <w:left w:val="none" w:sz="0" w:space="0" w:color="auto"/>
                <w:bottom w:val="none" w:sz="0" w:space="0" w:color="auto"/>
                <w:right w:val="none" w:sz="0" w:space="0" w:color="auto"/>
              </w:divBdr>
              <w:divsChild>
                <w:div w:id="5096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15360">
      <w:bodyDiv w:val="1"/>
      <w:marLeft w:val="0"/>
      <w:marRight w:val="0"/>
      <w:marTop w:val="0"/>
      <w:marBottom w:val="0"/>
      <w:divBdr>
        <w:top w:val="none" w:sz="0" w:space="0" w:color="auto"/>
        <w:left w:val="none" w:sz="0" w:space="0" w:color="auto"/>
        <w:bottom w:val="none" w:sz="0" w:space="0" w:color="auto"/>
        <w:right w:val="none" w:sz="0" w:space="0" w:color="auto"/>
      </w:divBdr>
    </w:div>
    <w:div w:id="2034380552">
      <w:bodyDiv w:val="1"/>
      <w:marLeft w:val="0"/>
      <w:marRight w:val="0"/>
      <w:marTop w:val="0"/>
      <w:marBottom w:val="0"/>
      <w:divBdr>
        <w:top w:val="none" w:sz="0" w:space="0" w:color="auto"/>
        <w:left w:val="none" w:sz="0" w:space="0" w:color="auto"/>
        <w:bottom w:val="none" w:sz="0" w:space="0" w:color="auto"/>
        <w:right w:val="none" w:sz="0" w:space="0" w:color="auto"/>
      </w:divBdr>
      <w:divsChild>
        <w:div w:id="1288896518">
          <w:marLeft w:val="0"/>
          <w:marRight w:val="0"/>
          <w:marTop w:val="0"/>
          <w:marBottom w:val="0"/>
          <w:divBdr>
            <w:top w:val="none" w:sz="0" w:space="0" w:color="auto"/>
            <w:left w:val="none" w:sz="0" w:space="0" w:color="auto"/>
            <w:bottom w:val="none" w:sz="0" w:space="0" w:color="auto"/>
            <w:right w:val="none" w:sz="0" w:space="0" w:color="auto"/>
          </w:divBdr>
          <w:divsChild>
            <w:div w:id="992026605">
              <w:marLeft w:val="0"/>
              <w:marRight w:val="0"/>
              <w:marTop w:val="0"/>
              <w:marBottom w:val="0"/>
              <w:divBdr>
                <w:top w:val="none" w:sz="0" w:space="0" w:color="auto"/>
                <w:left w:val="none" w:sz="0" w:space="0" w:color="auto"/>
                <w:bottom w:val="none" w:sz="0" w:space="0" w:color="auto"/>
                <w:right w:val="none" w:sz="0" w:space="0" w:color="auto"/>
              </w:divBdr>
              <w:divsChild>
                <w:div w:id="4747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961157">
      <w:bodyDiv w:val="1"/>
      <w:marLeft w:val="0"/>
      <w:marRight w:val="0"/>
      <w:marTop w:val="0"/>
      <w:marBottom w:val="0"/>
      <w:divBdr>
        <w:top w:val="none" w:sz="0" w:space="0" w:color="auto"/>
        <w:left w:val="none" w:sz="0" w:space="0" w:color="auto"/>
        <w:bottom w:val="none" w:sz="0" w:space="0" w:color="auto"/>
        <w:right w:val="none" w:sz="0" w:space="0" w:color="auto"/>
      </w:divBdr>
      <w:divsChild>
        <w:div w:id="1839231044">
          <w:marLeft w:val="0"/>
          <w:marRight w:val="0"/>
          <w:marTop w:val="0"/>
          <w:marBottom w:val="0"/>
          <w:divBdr>
            <w:top w:val="none" w:sz="0" w:space="0" w:color="auto"/>
            <w:left w:val="none" w:sz="0" w:space="0" w:color="auto"/>
            <w:bottom w:val="none" w:sz="0" w:space="0" w:color="auto"/>
            <w:right w:val="none" w:sz="0" w:space="0" w:color="auto"/>
          </w:divBdr>
        </w:div>
      </w:divsChild>
    </w:div>
    <w:div w:id="2040274078">
      <w:bodyDiv w:val="1"/>
      <w:marLeft w:val="0"/>
      <w:marRight w:val="0"/>
      <w:marTop w:val="0"/>
      <w:marBottom w:val="0"/>
      <w:divBdr>
        <w:top w:val="none" w:sz="0" w:space="0" w:color="auto"/>
        <w:left w:val="none" w:sz="0" w:space="0" w:color="auto"/>
        <w:bottom w:val="none" w:sz="0" w:space="0" w:color="auto"/>
        <w:right w:val="none" w:sz="0" w:space="0" w:color="auto"/>
      </w:divBdr>
    </w:div>
    <w:div w:id="2051342549">
      <w:bodyDiv w:val="1"/>
      <w:marLeft w:val="0"/>
      <w:marRight w:val="0"/>
      <w:marTop w:val="0"/>
      <w:marBottom w:val="0"/>
      <w:divBdr>
        <w:top w:val="none" w:sz="0" w:space="0" w:color="auto"/>
        <w:left w:val="none" w:sz="0" w:space="0" w:color="auto"/>
        <w:bottom w:val="none" w:sz="0" w:space="0" w:color="auto"/>
        <w:right w:val="none" w:sz="0" w:space="0" w:color="auto"/>
      </w:divBdr>
      <w:divsChild>
        <w:div w:id="1864246348">
          <w:marLeft w:val="0"/>
          <w:marRight w:val="0"/>
          <w:marTop w:val="0"/>
          <w:marBottom w:val="0"/>
          <w:divBdr>
            <w:top w:val="none" w:sz="0" w:space="0" w:color="auto"/>
            <w:left w:val="none" w:sz="0" w:space="0" w:color="auto"/>
            <w:bottom w:val="none" w:sz="0" w:space="0" w:color="auto"/>
            <w:right w:val="none" w:sz="0" w:space="0" w:color="auto"/>
          </w:divBdr>
          <w:divsChild>
            <w:div w:id="1553882411">
              <w:marLeft w:val="0"/>
              <w:marRight w:val="0"/>
              <w:marTop w:val="0"/>
              <w:marBottom w:val="0"/>
              <w:divBdr>
                <w:top w:val="none" w:sz="0" w:space="0" w:color="auto"/>
                <w:left w:val="none" w:sz="0" w:space="0" w:color="auto"/>
                <w:bottom w:val="none" w:sz="0" w:space="0" w:color="auto"/>
                <w:right w:val="none" w:sz="0" w:space="0" w:color="auto"/>
              </w:divBdr>
              <w:divsChild>
                <w:div w:id="1706907666">
                  <w:marLeft w:val="0"/>
                  <w:marRight w:val="0"/>
                  <w:marTop w:val="0"/>
                  <w:marBottom w:val="0"/>
                  <w:divBdr>
                    <w:top w:val="none" w:sz="0" w:space="0" w:color="auto"/>
                    <w:left w:val="none" w:sz="0" w:space="0" w:color="auto"/>
                    <w:bottom w:val="none" w:sz="0" w:space="0" w:color="auto"/>
                    <w:right w:val="none" w:sz="0" w:space="0" w:color="auto"/>
                  </w:divBdr>
                  <w:divsChild>
                    <w:div w:id="127929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279857">
      <w:bodyDiv w:val="1"/>
      <w:marLeft w:val="0"/>
      <w:marRight w:val="0"/>
      <w:marTop w:val="0"/>
      <w:marBottom w:val="0"/>
      <w:divBdr>
        <w:top w:val="none" w:sz="0" w:space="0" w:color="auto"/>
        <w:left w:val="none" w:sz="0" w:space="0" w:color="auto"/>
        <w:bottom w:val="none" w:sz="0" w:space="0" w:color="auto"/>
        <w:right w:val="none" w:sz="0" w:space="0" w:color="auto"/>
      </w:divBdr>
    </w:div>
    <w:div w:id="2100982060">
      <w:bodyDiv w:val="1"/>
      <w:marLeft w:val="0"/>
      <w:marRight w:val="0"/>
      <w:marTop w:val="0"/>
      <w:marBottom w:val="0"/>
      <w:divBdr>
        <w:top w:val="none" w:sz="0" w:space="0" w:color="auto"/>
        <w:left w:val="none" w:sz="0" w:space="0" w:color="auto"/>
        <w:bottom w:val="none" w:sz="0" w:space="0" w:color="auto"/>
        <w:right w:val="none" w:sz="0" w:space="0" w:color="auto"/>
      </w:divBdr>
      <w:divsChild>
        <w:div w:id="523443138">
          <w:marLeft w:val="0"/>
          <w:marRight w:val="0"/>
          <w:marTop w:val="0"/>
          <w:marBottom w:val="0"/>
          <w:divBdr>
            <w:top w:val="none" w:sz="0" w:space="0" w:color="auto"/>
            <w:left w:val="none" w:sz="0" w:space="0" w:color="auto"/>
            <w:bottom w:val="none" w:sz="0" w:space="0" w:color="auto"/>
            <w:right w:val="none" w:sz="0" w:space="0" w:color="auto"/>
          </w:divBdr>
          <w:divsChild>
            <w:div w:id="370813185">
              <w:marLeft w:val="0"/>
              <w:marRight w:val="0"/>
              <w:marTop w:val="0"/>
              <w:marBottom w:val="0"/>
              <w:divBdr>
                <w:top w:val="none" w:sz="0" w:space="0" w:color="auto"/>
                <w:left w:val="none" w:sz="0" w:space="0" w:color="auto"/>
                <w:bottom w:val="none" w:sz="0" w:space="0" w:color="auto"/>
                <w:right w:val="none" w:sz="0" w:space="0" w:color="auto"/>
              </w:divBdr>
              <w:divsChild>
                <w:div w:id="17538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73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804C8-7240-DC4B-B83C-1D57E5CC0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1860</Words>
  <Characters>10607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Yanling Zhou</dc:creator>
  <cp:keywords/>
  <dc:description/>
  <cp:lastModifiedBy>Sita Karan Patel</cp:lastModifiedBy>
  <cp:revision>2</cp:revision>
  <dcterms:created xsi:type="dcterms:W3CDTF">2022-07-17T13:52:00Z</dcterms:created>
  <dcterms:modified xsi:type="dcterms:W3CDTF">2022-07-17T13:52:00Z</dcterms:modified>
</cp:coreProperties>
</file>